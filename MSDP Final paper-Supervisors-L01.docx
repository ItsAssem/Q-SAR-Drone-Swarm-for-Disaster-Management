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B093E2" w14:textId="2DA7CE23" w:rsidR="001F0D7E" w:rsidRPr="006453D9" w:rsidRDefault="001F0D7E" w:rsidP="001F0D7E">
      <w:pPr>
        <w:pStyle w:val="MDPI11articletype"/>
      </w:pPr>
      <w:r w:rsidRPr="006453D9">
        <w:t>Article</w:t>
      </w:r>
    </w:p>
    <w:p w14:paraId="332604A4" w14:textId="37FC3FD8" w:rsidR="001F0D7E" w:rsidRPr="003B1AF1" w:rsidRDefault="00251ACD" w:rsidP="001F0D7E">
      <w:pPr>
        <w:pStyle w:val="MDPI12title"/>
      </w:pPr>
      <w:r>
        <w:t>Q-SAR: Drone Swarm for Disaster Management</w:t>
      </w:r>
    </w:p>
    <w:p w14:paraId="548CE29D" w14:textId="466AA2F5" w:rsidR="000A6C74" w:rsidRDefault="75A5C63C" w:rsidP="75A5C63C">
      <w:pPr>
        <w:pStyle w:val="MDPI13authornames"/>
        <w:rPr>
          <w:lang w:val="fr-FR"/>
        </w:rPr>
      </w:pPr>
      <w:r w:rsidRPr="75A5C63C">
        <w:rPr>
          <w:lang w:val="fr-FR"/>
        </w:rPr>
        <w:t xml:space="preserve">Ali </w:t>
      </w:r>
      <w:proofErr w:type="spellStart"/>
      <w:r w:rsidRPr="75A5C63C">
        <w:rPr>
          <w:lang w:val="fr-FR"/>
        </w:rPr>
        <w:t>Elmancy</w:t>
      </w:r>
      <w:proofErr w:type="spellEnd"/>
      <w:r w:rsidRPr="75A5C63C">
        <w:rPr>
          <w:lang w:val="fr-FR"/>
        </w:rPr>
        <w:t xml:space="preserve">, </w:t>
      </w:r>
      <w:proofErr w:type="spellStart"/>
      <w:r w:rsidRPr="75A5C63C">
        <w:rPr>
          <w:lang w:val="fr-FR"/>
        </w:rPr>
        <w:t>Abdalla</w:t>
      </w:r>
      <w:proofErr w:type="spellEnd"/>
      <w:r w:rsidRPr="75A5C63C">
        <w:rPr>
          <w:lang w:val="fr-FR"/>
        </w:rPr>
        <w:t xml:space="preserve"> Ahmed, </w:t>
      </w:r>
      <w:proofErr w:type="spellStart"/>
      <w:r w:rsidRPr="75A5C63C">
        <w:rPr>
          <w:lang w:val="fr-FR"/>
        </w:rPr>
        <w:t>Assem</w:t>
      </w:r>
      <w:proofErr w:type="spellEnd"/>
      <w:r w:rsidRPr="75A5C63C">
        <w:rPr>
          <w:lang w:val="fr-FR"/>
        </w:rPr>
        <w:t xml:space="preserve"> </w:t>
      </w:r>
      <w:proofErr w:type="spellStart"/>
      <w:r w:rsidRPr="75A5C63C">
        <w:rPr>
          <w:lang w:val="fr-FR"/>
        </w:rPr>
        <w:t>Alnajjar</w:t>
      </w:r>
      <w:proofErr w:type="spellEnd"/>
      <w:r w:rsidRPr="75A5C63C">
        <w:rPr>
          <w:lang w:val="fr-FR"/>
        </w:rPr>
        <w:t xml:space="preserve">, Khaled Soliman, Khaled </w:t>
      </w:r>
      <w:proofErr w:type="spellStart"/>
      <w:r w:rsidRPr="75A5C63C">
        <w:rPr>
          <w:lang w:val="fr-FR"/>
        </w:rPr>
        <w:t>Barakah</w:t>
      </w:r>
      <w:proofErr w:type="spellEnd"/>
      <w:r w:rsidRPr="75A5C63C">
        <w:rPr>
          <w:lang w:val="fr-FR"/>
        </w:rPr>
        <w:t xml:space="preserve">, Omar Mousa, Abdullah Al </w:t>
      </w:r>
      <w:proofErr w:type="spellStart"/>
      <w:r w:rsidRPr="75A5C63C">
        <w:rPr>
          <w:lang w:val="fr-FR"/>
        </w:rPr>
        <w:t>Mawed</w:t>
      </w:r>
      <w:proofErr w:type="spellEnd"/>
      <w:r w:rsidRPr="75A5C63C">
        <w:rPr>
          <w:lang w:val="fr-FR"/>
        </w:rPr>
        <w:t xml:space="preserve">, </w:t>
      </w:r>
      <w:proofErr w:type="spellStart"/>
      <w:r w:rsidRPr="75A5C63C">
        <w:rPr>
          <w:lang w:val="fr-FR"/>
        </w:rPr>
        <w:t>Moselm</w:t>
      </w:r>
      <w:proofErr w:type="spellEnd"/>
      <w:r w:rsidRPr="75A5C63C">
        <w:rPr>
          <w:lang w:val="fr-FR"/>
        </w:rPr>
        <w:t xml:space="preserve"> Al-</w:t>
      </w:r>
      <w:proofErr w:type="spellStart"/>
      <w:r w:rsidRPr="75A5C63C">
        <w:rPr>
          <w:lang w:val="fr-FR"/>
        </w:rPr>
        <w:t>Qawasmi</w:t>
      </w:r>
      <w:proofErr w:type="spellEnd"/>
      <w:r w:rsidRPr="75A5C63C">
        <w:rPr>
          <w:lang w:val="fr-FR"/>
        </w:rPr>
        <w:t xml:space="preserve">, </w:t>
      </w:r>
      <w:proofErr w:type="spellStart"/>
      <w:r w:rsidRPr="75A5C63C">
        <w:rPr>
          <w:lang w:val="fr-FR"/>
        </w:rPr>
        <w:t>Yaman</w:t>
      </w:r>
      <w:proofErr w:type="spellEnd"/>
      <w:r w:rsidRPr="75A5C63C">
        <w:rPr>
          <w:lang w:val="fr-FR"/>
        </w:rPr>
        <w:t xml:space="preserve"> </w:t>
      </w:r>
      <w:proofErr w:type="spellStart"/>
      <w:r w:rsidRPr="75A5C63C">
        <w:rPr>
          <w:lang w:val="fr-FR"/>
        </w:rPr>
        <w:t>Kutmawi</w:t>
      </w:r>
      <w:proofErr w:type="spellEnd"/>
      <w:r w:rsidRPr="75A5C63C">
        <w:rPr>
          <w:lang w:val="fr-FR"/>
        </w:rPr>
        <w:t xml:space="preserve">, </w:t>
      </w:r>
      <w:proofErr w:type="spellStart"/>
      <w:r w:rsidRPr="75A5C63C">
        <w:rPr>
          <w:lang w:val="fr-FR"/>
        </w:rPr>
        <w:t>Wadha</w:t>
      </w:r>
      <w:proofErr w:type="spellEnd"/>
      <w:r w:rsidRPr="75A5C63C">
        <w:rPr>
          <w:lang w:val="fr-FR"/>
        </w:rPr>
        <w:t xml:space="preserve"> </w:t>
      </w:r>
      <w:proofErr w:type="spellStart"/>
      <w:r w:rsidRPr="75A5C63C">
        <w:rPr>
          <w:lang w:val="fr-FR"/>
        </w:rPr>
        <w:t>Labda</w:t>
      </w:r>
      <w:proofErr w:type="spellEnd"/>
      <w:r w:rsidRPr="75A5C63C">
        <w:rPr>
          <w:lang w:val="fr-FR"/>
        </w:rPr>
        <w:t>, Ahmed Abdou, Amr Mohamed.</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0A6C74" w:rsidRPr="00B41253" w14:paraId="6F10619C" w14:textId="77777777">
        <w:tc>
          <w:tcPr>
            <w:tcW w:w="2410" w:type="dxa"/>
            <w:shd w:val="clear" w:color="auto" w:fill="auto"/>
          </w:tcPr>
          <w:p w14:paraId="3BDE9579" w14:textId="77777777" w:rsidR="000A6C74" w:rsidRPr="000E1A8A" w:rsidRDefault="000A6C74">
            <w:pPr>
              <w:pStyle w:val="MDPI61Citation"/>
              <w:spacing w:after="120" w:line="240" w:lineRule="exact"/>
            </w:pPr>
            <w:r w:rsidRPr="0043691C">
              <w:rPr>
                <w:b/>
              </w:rPr>
              <w:t>Citation:</w:t>
            </w:r>
            <w:r>
              <w:rPr>
                <w:b/>
              </w:rPr>
              <w:t xml:space="preserve"> </w:t>
            </w:r>
            <w:r>
              <w:t>To be added by editorial staff during production.</w:t>
            </w:r>
          </w:p>
          <w:p w14:paraId="65192722" w14:textId="77777777" w:rsidR="000A6C74" w:rsidRDefault="000A6C74">
            <w:pPr>
              <w:pStyle w:val="MDPI15academiceditor"/>
              <w:spacing w:after="120"/>
            </w:pPr>
            <w:r>
              <w:t xml:space="preserve">Academic Editor: </w:t>
            </w:r>
            <w:proofErr w:type="spellStart"/>
            <w:r>
              <w:t>Firstname</w:t>
            </w:r>
            <w:proofErr w:type="spellEnd"/>
            <w:r>
              <w:t xml:space="preserve"> Lastname</w:t>
            </w:r>
          </w:p>
          <w:p w14:paraId="10FF3DF0" w14:textId="77777777" w:rsidR="000A6C74" w:rsidRPr="009B0F4E" w:rsidRDefault="000A6C74">
            <w:pPr>
              <w:pStyle w:val="MDPI14history"/>
              <w:spacing w:before="120"/>
            </w:pPr>
            <w:r w:rsidRPr="009B0F4E">
              <w:t>Received: date</w:t>
            </w:r>
          </w:p>
          <w:p w14:paraId="2AF7D9F5" w14:textId="77777777" w:rsidR="000A6C74" w:rsidRDefault="000A6C74">
            <w:pPr>
              <w:pStyle w:val="MDPI14history"/>
            </w:pPr>
            <w:r>
              <w:t>Revised: date</w:t>
            </w:r>
          </w:p>
          <w:p w14:paraId="01716792" w14:textId="77777777" w:rsidR="000A6C74" w:rsidRPr="009B0F4E" w:rsidRDefault="000A6C74">
            <w:pPr>
              <w:pStyle w:val="MDPI14history"/>
            </w:pPr>
            <w:r>
              <w:t>Accepted: date</w:t>
            </w:r>
          </w:p>
          <w:p w14:paraId="769EFE2A" w14:textId="77777777" w:rsidR="000A6C74" w:rsidRPr="009B0F4E" w:rsidRDefault="000A6C74">
            <w:pPr>
              <w:pStyle w:val="MDPI14history"/>
              <w:spacing w:after="120"/>
            </w:pPr>
            <w:r w:rsidRPr="009B0F4E">
              <w:t>Published: date</w:t>
            </w:r>
          </w:p>
          <w:p w14:paraId="4C897EF4" w14:textId="77777777" w:rsidR="000A6C74" w:rsidRPr="00B41253" w:rsidRDefault="000A6C74">
            <w:pPr>
              <w:adjustRightInd w:val="0"/>
              <w:snapToGrid w:val="0"/>
              <w:spacing w:before="120" w:line="240" w:lineRule="atLeast"/>
              <w:ind w:right="113"/>
              <w:jc w:val="left"/>
              <w:rPr>
                <w:rFonts w:eastAsia="DengXian"/>
                <w:bCs/>
                <w:sz w:val="14"/>
                <w:szCs w:val="14"/>
                <w:lang w:bidi="en-US"/>
              </w:rPr>
            </w:pPr>
            <w:r w:rsidRPr="00B41253">
              <w:rPr>
                <w:rFonts w:eastAsia="DengXian"/>
                <w:noProof/>
                <w:lang w:eastAsia="en-US"/>
              </w:rPr>
              <w:drawing>
                <wp:inline distT="0" distB="0" distL="0" distR="0" wp14:anchorId="306D674B" wp14:editId="7020643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51D83905" w14:textId="77777777" w:rsidR="000A6C74" w:rsidRPr="00B41253" w:rsidRDefault="000A6C74" w:rsidP="00506829">
            <w:pPr>
              <w:pStyle w:val="MDPI72Copyright"/>
              <w:rPr>
                <w:rFonts w:eastAsia="DengXian"/>
                <w:lang w:bidi="en-US"/>
              </w:rPr>
            </w:pPr>
            <w:r w:rsidRPr="00B41253">
              <w:rPr>
                <w:rFonts w:eastAsia="DengXian"/>
                <w:b/>
                <w:lang w:bidi="en-US"/>
              </w:rPr>
              <w:t>Copyright:</w:t>
            </w:r>
            <w:r w:rsidRPr="00B41253">
              <w:rPr>
                <w:rFonts w:eastAsia="DengXian"/>
                <w:lang w:bidi="en-US"/>
              </w:rPr>
              <w:t xml:space="preserve"> </w:t>
            </w:r>
            <w:r w:rsidR="0074384B">
              <w:rPr>
                <w:rFonts w:eastAsia="DengXian"/>
                <w:lang w:bidi="en-US"/>
              </w:rPr>
              <w:t>© 2024 by the</w:t>
            </w:r>
            <w:r>
              <w:rPr>
                <w:rFonts w:eastAsia="DengXian"/>
                <w:lang w:bidi="en-US"/>
              </w:rPr>
              <w:t xml:space="preserve"> authors. Submitted for possible open access publication under the terms and conditions of the Creative Commons </w:t>
            </w:r>
            <w:r w:rsidRPr="00B41253">
              <w:rPr>
                <w:rFonts w:eastAsia="DengXian"/>
                <w:lang w:bidi="en-US"/>
              </w:rPr>
              <w:t>Attribution (CC BY) license (</w:t>
            </w:r>
            <w:r>
              <w:rPr>
                <w:rFonts w:eastAsia="DengXian"/>
                <w:lang w:bidi="en-US"/>
              </w:rPr>
              <w:t>https://</w:t>
            </w:r>
            <w:r w:rsidRPr="00B41253">
              <w:rPr>
                <w:rFonts w:eastAsia="DengXian"/>
                <w:lang w:bidi="en-US"/>
              </w:rPr>
              <w:t>creativecommons.org/licenses/by/4.0/).</w:t>
            </w:r>
          </w:p>
        </w:tc>
      </w:tr>
    </w:tbl>
    <w:p w14:paraId="06A2FD32" w14:textId="5CEF8C18" w:rsidR="001F0D7E" w:rsidRPr="00D945EC" w:rsidRDefault="001F0D7E" w:rsidP="001F0D7E">
      <w:pPr>
        <w:pStyle w:val="MDPI16affiliation"/>
      </w:pPr>
      <w:r w:rsidRPr="00D945EC">
        <w:tab/>
      </w:r>
      <w:r w:rsidR="00B876D4">
        <w:t>Qatar University, Doha, Qatar</w:t>
      </w:r>
    </w:p>
    <w:p w14:paraId="35D8280E" w14:textId="77777777" w:rsidR="001F0D7E" w:rsidRPr="00550626" w:rsidRDefault="001F0D7E" w:rsidP="001F0D7E">
      <w:pPr>
        <w:pStyle w:val="MDPI16affiliation"/>
      </w:pPr>
      <w:r w:rsidRPr="00F73B0A">
        <w:rPr>
          <w:b/>
        </w:rPr>
        <w:t>*</w:t>
      </w:r>
      <w:r w:rsidRPr="00D945EC">
        <w:tab/>
        <w:t>Correspondence: e-mail@e-mail.com; Tel.: (optional; include country code; if there are multiple correspondin</w:t>
      </w:r>
      <w:r>
        <w:t>g authors, add author initials)</w:t>
      </w:r>
    </w:p>
    <w:p w14:paraId="4085601A" w14:textId="7BB59B85" w:rsidR="001F0D7E" w:rsidRPr="00550626" w:rsidRDefault="001F0D7E" w:rsidP="001F0D7E">
      <w:pPr>
        <w:pStyle w:val="MDPI17abstract"/>
        <w:rPr>
          <w:szCs w:val="18"/>
        </w:rPr>
      </w:pPr>
      <w:r w:rsidRPr="00550626">
        <w:rPr>
          <w:b/>
          <w:szCs w:val="18"/>
        </w:rPr>
        <w:t xml:space="preserve">Abstract: </w:t>
      </w:r>
      <w:r w:rsidR="0098760C" w:rsidRPr="00D90924">
        <w:t>This study explores the implementation of unmanned aerial vehicles (UAVs) in enhancing search and rescue (SAR) operations following natural disasters. Recognizing the impediments of destruction and limited visibility, our project develops a drone swarm system equipped with advanced technological solutions to streamline SAR efforts. The system integrates wireless charging technologies to extend mission durations and employs radar sensors paired with machine learning techniques for precise detection of survivors. This approach achieves a high detection accuracy of 94.08% under various scenarios. Additionally, the drones are equipped with autonomous navigation capabilities, enabling them to independently traverse to targeted locations and return after mission completion. A robust backend system facilitates real-time monitoring and ground control, while a cutting-edge 5G communication framework supports seamless, high-speed data transmission across the drone swarm. These integrated technologies collectively enhance the speed, coverage, and efficiency of SAR operations, significantly improving emergency response effectiveness in disaster-stricken areas.</w:t>
      </w:r>
    </w:p>
    <w:p w14:paraId="57C49611" w14:textId="7084AB32" w:rsidR="001F0D7E" w:rsidRPr="00D90924" w:rsidRDefault="001F0D7E" w:rsidP="001F0D7E">
      <w:pPr>
        <w:pStyle w:val="MDPI18keywords"/>
      </w:pPr>
      <w:r w:rsidRPr="00550626">
        <w:rPr>
          <w:b/>
          <w:szCs w:val="18"/>
        </w:rPr>
        <w:t xml:space="preserve">Keywords: </w:t>
      </w:r>
      <w:r w:rsidR="00C42F92" w:rsidRPr="00D90924">
        <w:t>UAV; Search and Rescue; Drone Swarm; Disaster Management; Autonomous Systems; Sensor Fusion; Machine Learning; 5G Communication</w:t>
      </w:r>
      <w:r w:rsidR="00023B89">
        <w:t xml:space="preserve">, </w:t>
      </w:r>
      <w:r w:rsidR="00023B89" w:rsidRPr="00D90924">
        <w:t>wireless power transfer (WPT); SS-topology</w:t>
      </w:r>
      <w:r w:rsidR="00D90924" w:rsidRPr="00D90924">
        <w:t>.</w:t>
      </w:r>
    </w:p>
    <w:p w14:paraId="2BBDF51A" w14:textId="77777777" w:rsidR="001F0D7E" w:rsidRPr="00550626" w:rsidRDefault="001F0D7E" w:rsidP="001F0D7E">
      <w:pPr>
        <w:pStyle w:val="MDPI19line"/>
      </w:pPr>
    </w:p>
    <w:p w14:paraId="1B0FA4FA" w14:textId="2FB0D538" w:rsidR="00BC0B51" w:rsidRPr="00BC0B51" w:rsidRDefault="001F0D7E" w:rsidP="000D3F3D">
      <w:pPr>
        <w:pStyle w:val="MDPI21heading1"/>
        <w:numPr>
          <w:ilvl w:val="0"/>
          <w:numId w:val="28"/>
        </w:numPr>
        <w:rPr>
          <w:lang w:eastAsia="zh-CN"/>
        </w:rPr>
      </w:pPr>
      <w:r w:rsidRPr="007F2582">
        <w:rPr>
          <w:lang w:eastAsia="zh-CN"/>
        </w:rPr>
        <w:t>Introduction</w:t>
      </w:r>
    </w:p>
    <w:p w14:paraId="4238C0D8" w14:textId="5ADD66C9" w:rsidR="00BC0B51" w:rsidRPr="00BC0B51" w:rsidRDefault="00BC0B51" w:rsidP="00BC0B51">
      <w:pPr>
        <w:pStyle w:val="MDPI31text"/>
      </w:pPr>
      <w:r w:rsidRPr="00BC0B51">
        <w:t xml:space="preserve">Unmanned Aerial Vehicles (UAVs), more commonly known as drones, have increasingly become integral to effective disaster management, particularly in enhancing the efficacy of search and rescue (SAR) operations post-natural disasters. Originally developed for military applications, UAVs have found extensive civilian uses due to their agility and capacity for carrying diverse payloads, which make them ideal for rapid situation assessments in disaster-stricken areas </w:t>
      </w:r>
      <w:sdt>
        <w:sdtPr>
          <w:tag w:val="MENDELEY_CITATION_v3_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"/>
          <w:id w:val="-1938201229"/>
          <w:placeholder>
            <w:docPart w:val="C22F975008644D5BB83DDE1AF64D5E49"/>
          </w:placeholder>
        </w:sdtPr>
        <w:sdtEndPr/>
        <w:sdtContent>
          <w:r w:rsidRPr="00BC0B51">
            <w:t>[1</w:t>
          </w:r>
          <w:r w:rsidR="009D1B0D" w:rsidRPr="009D1B0D">
            <w:t>]</w:t>
          </w:r>
        </w:sdtContent>
      </w:sdt>
      <w:r w:rsidR="009D1B0D">
        <w:t>.</w:t>
      </w:r>
    </w:p>
    <w:p w14:paraId="4EBAF9FA" w14:textId="6B1D4336" w:rsidR="00BC0B51" w:rsidRPr="00BC0B51" w:rsidRDefault="00BC0B51" w:rsidP="00BC0B51">
      <w:pPr>
        <w:pStyle w:val="MDPI31text"/>
      </w:pPr>
      <w:r w:rsidRPr="00BC0B51">
        <w:t xml:space="preserve">However, the operational deployment of UAVs is not without challenges. Ethical concerns, particularly regarding privacy and the potential for misuse, continue to spark debate. As drones become more embedded in civilian applications, addressing these concerns is pivotal to maintaining public trust and ensuring the broader acceptance of UAVs in humanitarian efforts </w:t>
      </w:r>
      <w:sdt>
        <w:sdtPr>
          <w:tag w:val="MENDELEY_CITATION_v3_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"/>
          <w:id w:val="-277566499"/>
          <w:placeholder>
            <w:docPart w:val="B11CF586DD0A4028BCE0AABBCAF7E075"/>
          </w:placeholder>
        </w:sdtPr>
        <w:sdtEndPr/>
        <w:sdtContent>
          <w:r w:rsidR="00461B1C" w:rsidRPr="00461B1C">
            <w:t>[2]</w:t>
          </w:r>
        </w:sdtContent>
      </w:sdt>
      <w:r w:rsidRPr="00BC0B51">
        <w:t>.</w:t>
      </w:r>
    </w:p>
    <w:p w14:paraId="7614D94A" w14:textId="54978342" w:rsidR="00BC0B51" w:rsidRDefault="00BC0B51" w:rsidP="00BC0B51">
      <w:pPr>
        <w:pStyle w:val="MDPI31text"/>
      </w:pPr>
      <w:r w:rsidRPr="00BC0B51">
        <w:t>Moreover, the integration of UAVs with emerging technologies such as 5G communications has opened new possibilities for drone swarms. This advancement allows for real-time data transmission over vast distances with minimal delay, enhancing coordination and efficiency across multiple drones during SAR missions. The ability to manage and monitor these drones through advanced web-based applications ensures that real-time updates are seamlessly integrated into disaster management efforts, providing crucial insights, and improving response times</w:t>
      </w:r>
      <w:r w:rsidR="003A14FA">
        <w:t>.</w:t>
      </w:r>
    </w:p>
    <w:p w14:paraId="216ADEFA" w14:textId="0BC965AF" w:rsidR="00C85B5E" w:rsidRDefault="00C85B5E" w:rsidP="00C85B5E">
      <w:pPr>
        <w:pStyle w:val="MDPI31text"/>
      </w:pPr>
      <w:r w:rsidRPr="00BC0B51">
        <w:t xml:space="preserve">In parallel, computational advancements have propelled the development of more sophisticated drone-based detection systems. Algorithms such as those from the YOLO (You Only Look Once) series have been refined for drone use, enabling real-time, accurate object detection even in challenging environments. Each iteration, up to the latest YOLO models, has improved in handling the complexities of aerial image analysis, crucial for identifying survivors in disaster zones </w:t>
      </w:r>
      <w:sdt>
        <w:sdtPr>
          <w:tag w:val="MENDELEY_CITATION_v3_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"/>
          <w:id w:val="646631252"/>
          <w:placeholder>
            <w:docPart w:val="D97DC2B6F5B34A0C8529E4BCE32BA986"/>
          </w:placeholder>
        </w:sdtPr>
        <w:sdtEndPr/>
        <w:sdtContent>
          <w:r w:rsidR="00D00B8D" w:rsidRPr="00D00B8D">
            <w:t>[3]</w:t>
          </w:r>
        </w:sdtContent>
      </w:sdt>
      <w:r w:rsidRPr="00BC0B51">
        <w:t>.</w:t>
      </w:r>
    </w:p>
    <w:p w14:paraId="63513A1B" w14:textId="7BE6302B" w:rsidR="009D643A" w:rsidRPr="00BC0B51" w:rsidRDefault="009D643A" w:rsidP="00C85B5E">
      <w:pPr>
        <w:pStyle w:val="MDPI31text"/>
      </w:pPr>
      <w:r w:rsidRPr="00BC0B51">
        <w:t xml:space="preserve">Significant advancements have been made in overcoming the limitations that once curtailed the broader application of drones in prolonged missions, specifically concerning energy efficiency. The adaptation of wireless power transfer (WPT) technology, mirroring innovations seen in sectors such as electric vehicles and healthcare, represents a critical evolution. These systems enable drones to recharge without direct contact, thus significantly extending their operational range and endurance in field conditions </w:t>
      </w:r>
      <w:sdt>
        <w:sdtPr>
          <w:tag w:val="MENDELEY_CITATION_v3_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"/>
          <w:id w:val="-2095693908"/>
          <w:placeholder>
            <w:docPart w:val="5F584AD870064CF19C3EC0E429188F66"/>
          </w:placeholder>
        </w:sdtPr>
        <w:sdtEndPr/>
        <w:sdtContent>
          <w:r w:rsidR="0081284A" w:rsidRPr="0081284A">
            <w:t>[4]</w:t>
          </w:r>
        </w:sdtContent>
      </w:sdt>
      <w:r w:rsidRPr="00BC0B51">
        <w:t>.</w:t>
      </w:r>
    </w:p>
    <w:p w14:paraId="4166B82A" w14:textId="5844A168" w:rsidR="00BC0B51" w:rsidRDefault="00BC0B51" w:rsidP="00F80D71">
      <w:pPr>
        <w:pStyle w:val="MDPI31text"/>
      </w:pPr>
      <w:r>
        <w:t xml:space="preserve">This research aims to holistically integrate these technological advancements into a unified drone swarm system designed for optimized SAR operations. By combining autonomous navigation, advanced machine learning for </w:t>
      </w:r>
      <w:r w:rsidR="00DB0FE0">
        <w:t xml:space="preserve">detecting humans </w:t>
      </w:r>
      <w:r w:rsidR="00DF06C4">
        <w:t>under</w:t>
      </w:r>
      <w:r w:rsidR="00DB0FE0">
        <w:t xml:space="preserve"> the </w:t>
      </w:r>
      <w:r w:rsidR="00DF06C4">
        <w:t xml:space="preserve">rubble </w:t>
      </w:r>
      <w:r w:rsidR="00DB0FE0">
        <w:t>and</w:t>
      </w:r>
      <w:r>
        <w:t xml:space="preserve"> object detection, and innovative power solutions, this project seeks to significantly enhance the operational capabilities of UAVs in disaster scenarios. The system’s design not only addresses the immediate needs of rapid and effective SAR operations but also underscores the potential of UAV technology to revolutionize disaster management and response strategies </w:t>
      </w:r>
      <w:sdt>
        <w:sdtPr>
          <w:tag w:val="MENDELEY_CITATION_v3_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"/>
          <w:id w:val="1857768380"/>
          <w:placeholder>
            <w:docPart w:val="7D94DD11F08F4D70A77BBC487DC6E325"/>
          </w:placeholder>
        </w:sdtPr>
        <w:sdtEndPr/>
        <w:sdtContent>
          <w:r w:rsidR="00847445">
            <w:t>[5]</w:t>
          </w:r>
        </w:sdtContent>
      </w:sdt>
      <w:r>
        <w:t xml:space="preserve">. This comprehensive approach ensures that the project not only meets the current technological standards but sets a precedent for future innovations in UAV applications for disaster </w:t>
      </w:r>
      <w:r w:rsidR="7ED8A0E8">
        <w:t>management. Top</w:t>
      </w:r>
      <w:r>
        <w:t xml:space="preserve"> of Form</w:t>
      </w:r>
    </w:p>
    <w:p w14:paraId="49BE4B40" w14:textId="451F57A1" w:rsidR="007E0F99" w:rsidRDefault="00EE22D4" w:rsidP="00EE22D4">
      <w:pPr>
        <w:pStyle w:val="MDPI22heading2"/>
      </w:pPr>
      <w:r>
        <w:t>1.1 Literature Review</w:t>
      </w:r>
      <w:r w:rsidR="00BF3643">
        <w:t xml:space="preserve"> </w:t>
      </w:r>
    </w:p>
    <w:p w14:paraId="05A0B9B1" w14:textId="2F0D51D3" w:rsidR="00486AAF" w:rsidRPr="00486AAF" w:rsidRDefault="00486AAF" w:rsidP="00EE38A2">
      <w:pPr>
        <w:pStyle w:val="MDPI31text"/>
      </w:pPr>
      <w:r w:rsidRPr="00486AAF">
        <w:t xml:space="preserve">Search and rescue operations (SAR) are crucial to save lives and minimize losses in post-disaster scenarios. Therefore, different approaches have been investigated to optimize these operations as much as possible taking into consideration the challenges represented by the environment and the disaster. One of the solutions was the use of mobile robots due to their ability to maneuver and navigate in rough environments. Researchers in </w:t>
      </w:r>
      <w:sdt>
        <w:sdtPr>
          <w:tag w:val="MENDELEY_CITATION_v3_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"/>
          <w:id w:val="456460710"/>
          <w:showingPlcHdr/>
        </w:sdtPr>
        <w:sdtEndPr/>
        <w:sdtContent>
          <w:r w:rsidR="00AF13A3" w:rsidRPr="00AF13A3">
            <w:t xml:space="preserve">     </w:t>
          </w:r>
        </w:sdtContent>
      </w:sdt>
      <w:r w:rsidRPr="00486AAF">
        <w:t xml:space="preserve"> designed a semi-autonomous mobile robot that sends data to an operator through sensors. Another robot architecture suggested in </w:t>
      </w:r>
      <w:sdt>
        <w:sdtPr>
          <w:tag w:val="MENDELEY_CITATION_v3_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"/>
          <w:id w:val="1033009496"/>
          <w:showingPlcHdr/>
        </w:sdtPr>
        <w:sdtEndPr/>
        <w:sdtContent>
          <w:r w:rsidR="00AF13A3" w:rsidRPr="00AF13A3">
            <w:t xml:space="preserve">     </w:t>
          </w:r>
        </w:sdtContent>
      </w:sdt>
      <w:r w:rsidRPr="00486AAF">
        <w:t xml:space="preserve"> introduces a robot that can be deployed in disaster locations and features Internet of Things (IoT) capabilities. In </w:t>
      </w:r>
      <w:sdt>
        <w:sdtPr>
          <w:tag w:val="MENDELEY_CITATION_v3_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"/>
          <w:id w:val="609889798"/>
        </w:sdtPr>
        <w:sdtEndPr/>
        <w:sdtContent>
          <w:r w:rsidR="00AF13A3" w:rsidRPr="00AF13A3">
            <w:t>[</w:t>
          </w:r>
          <w:r w:rsidR="00357C89" w:rsidRPr="00357C89">
            <w:t>8</w:t>
          </w:r>
          <w:r w:rsidR="00AF13A3" w:rsidRPr="00AF13A3">
            <w:t>]</w:t>
          </w:r>
        </w:sdtContent>
      </w:sdt>
      <w:r w:rsidRPr="00486AAF">
        <w:t xml:space="preserve"> the designed prototype robot is supposed to localize itself in unknown environments, find the victims, and get them to a safe location. Due to the destruction of buildings and obstacles that hinder rescue teams and might not be feasible for mobile robots to function, drones offer a proper solution to access these areas in minimum time because of their agility and flexible design that allows for a variety of functionalities to be added to the system </w:t>
      </w:r>
      <w:r w:rsidR="00AF13A3" w:rsidRPr="00AF13A3">
        <w:t>[</w:t>
      </w:r>
      <w:r w:rsidR="00D00B8D" w:rsidRPr="00D00B8D">
        <w:t>9</w:t>
      </w:r>
      <w:r w:rsidR="0081284A" w:rsidRPr="0081284A">
        <w:t>]</w:t>
      </w:r>
      <w:sdt>
        <w:sdtPr>
          <w:tag w:val="MENDELEY_CITATION_v3_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"/>
          <w:id w:val="1783381784"/>
          <w:placeholder>
            <w:docPart w:val="E9478D2738484BC894F05CFC1CEC88D8"/>
          </w:placeholder>
        </w:sdtPr>
        <w:sdtEndPr/>
        <w:sdtContent>
          <w:r w:rsidR="0081284A" w:rsidRPr="0081284A">
            <w:t>[10</w:t>
          </w:r>
          <w:r w:rsidR="00461B1C" w:rsidRPr="00461B1C">
            <w:t>]</w:t>
          </w:r>
        </w:sdtContent>
      </w:sdt>
      <w:sdt>
        <w:sdtPr>
          <w:tag w:val="MENDELEY_CITATION_v3_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"/>
          <w:id w:val="-608430696"/>
          <w:placeholder>
            <w:docPart w:val="0024E5BD478846F4A506B67C868A8D56"/>
          </w:placeholder>
        </w:sdtPr>
        <w:sdtEndPr/>
        <w:sdtContent>
          <w:r w:rsidR="00357C89" w:rsidRPr="00357C89">
            <w:t>[11]</w:t>
          </w:r>
        </w:sdtContent>
      </w:sdt>
      <w:r w:rsidR="00EE38A2">
        <w:t>.</w:t>
      </w:r>
    </w:p>
    <w:p w14:paraId="02007A05" w14:textId="2C4E2001" w:rsidR="00486AAF" w:rsidRPr="00486AAF" w:rsidRDefault="00486AAF" w:rsidP="00486AAF">
      <w:pPr>
        <w:pStyle w:val="MDPI31text"/>
      </w:pPr>
      <w:r w:rsidRPr="00486AAF">
        <w:t xml:space="preserve">Utilizing drones in managing disastrous events opens new horizons in disaster management by improving survivors' detection and counting as well as identification of injured people, especially those who are buried under rubble. The system developed in </w:t>
      </w:r>
      <w:sdt>
        <w:sdtPr>
          <w:tag w:val="MENDELEY_CITATION_v3_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"/>
          <w:id w:val="-948706977"/>
          <w:placeholder>
            <w:docPart w:val="2CC8FFC4D3244B6A97F4F52BCE3B2A48"/>
          </w:placeholder>
        </w:sdtPr>
        <w:sdtEndPr/>
        <w:sdtContent>
          <w:r w:rsidR="00AF13A3" w:rsidRPr="00AF13A3">
            <w:t>[</w:t>
          </w:r>
          <w:r w:rsidR="00357C89" w:rsidRPr="00357C89">
            <w:t>12</w:t>
          </w:r>
          <w:r w:rsidR="00AF13A3" w:rsidRPr="00AF13A3">
            <w:t>]</w:t>
          </w:r>
        </w:sdtContent>
      </w:sdt>
      <w:r w:rsidRPr="00486AAF">
        <w:t xml:space="preserve"> uses a depth camera and lidar sensor to detect humans and map the surrounding unknown environment. The choice of lidar and depth infrared (IR) camera is due to their insensitivity to illumination and their </w:t>
      </w:r>
      <w:commentRangeStart w:id="0"/>
      <w:commentRangeStart w:id="1"/>
      <w:r w:rsidRPr="00486AAF">
        <w:t xml:space="preserve">good range </w:t>
      </w:r>
      <w:commentRangeEnd w:id="0"/>
      <w:r w:rsidRPr="00486AAF">
        <w:commentReference w:id="0"/>
      </w:r>
      <w:commentRangeEnd w:id="1"/>
      <w:r w:rsidRPr="00486AAF">
        <w:commentReference w:id="1"/>
      </w:r>
      <w:r w:rsidRPr="00486AAF">
        <w:t xml:space="preserve">since the experiments were conducted in a closed environment. The system is controlled by virtual reality (VR) equipment operated by the search and rescue team. The work proposed in </w:t>
      </w:r>
      <w:sdt>
        <w:sdtPr>
          <w:tag w:val="MENDELEY_CITATION_v3_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"/>
          <w:id w:val="-1075501636"/>
          <w:placeholder>
            <w:docPart w:val="E8E12CECFE9E4782B2AE2000D098A560"/>
          </w:placeholder>
        </w:sdtPr>
        <w:sdtEndPr/>
        <w:sdtContent>
          <w:r w:rsidR="00AF13A3" w:rsidRPr="00AF13A3">
            <w:t>[</w:t>
          </w:r>
          <w:r w:rsidR="00357C89" w:rsidRPr="00357C89">
            <w:t>13</w:t>
          </w:r>
          <w:r w:rsidR="00AF13A3" w:rsidRPr="00AF13A3">
            <w:t>]</w:t>
          </w:r>
        </w:sdtContent>
      </w:sdt>
      <w:r w:rsidRPr="00486AAF">
        <w:t xml:space="preserve"> presents a customized drone built specifically for search and rescue operations (SAR) under 1000$, so it is less costly than what the market offers. The drone features a neural compute stick (NCS) to perform inference on the drone and limit the amount of data that has to be sent to the ground control station (GCS). The designed system was able to detect missing persons with </w:t>
      </w:r>
      <w:commentRangeStart w:id="2"/>
      <w:commentRangeStart w:id="3"/>
      <w:r w:rsidRPr="00486AAF">
        <w:t>high accuracy</w:t>
      </w:r>
      <w:commentRangeEnd w:id="2"/>
      <w:r w:rsidRPr="00486AAF">
        <w:commentReference w:id="2"/>
      </w:r>
      <w:commentRangeEnd w:id="3"/>
      <w:r w:rsidRPr="00486AAF">
        <w:commentReference w:id="3"/>
      </w:r>
      <w:r w:rsidRPr="00486AAF">
        <w:t xml:space="preserve"> while being limited to the specified budget.</w:t>
      </w:r>
    </w:p>
    <w:p w14:paraId="60AF7DB8" w14:textId="2D6F3938" w:rsidR="00486AAF" w:rsidRPr="00486AAF" w:rsidRDefault="00486AAF" w:rsidP="00EE38A2">
      <w:pPr>
        <w:pStyle w:val="MDPI31text"/>
      </w:pPr>
      <w:proofErr w:type="spellStart"/>
      <w:r w:rsidRPr="00486AAF">
        <w:t>DronAID</w:t>
      </w:r>
      <w:proofErr w:type="spellEnd"/>
      <w:sdt>
        <w:sdtPr>
          <w:tag w:val="MENDELEY_CITATION_v3_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"/>
          <w:id w:val="-1279874617"/>
          <w:placeholder>
            <w:docPart w:val="2CC8FFC4D3244B6A97F4F52BCE3B2A48"/>
          </w:placeholder>
        </w:sdtPr>
        <w:sdtEndPr/>
        <w:sdtContent>
          <w:r w:rsidR="00AF13A3" w:rsidRPr="00AF13A3">
            <w:t>[</w:t>
          </w:r>
          <w:r w:rsidR="00357C89" w:rsidRPr="00357C89">
            <w:t>14</w:t>
          </w:r>
          <w:r w:rsidR="00AF13A3" w:rsidRPr="00AF13A3">
            <w:t>]</w:t>
          </w:r>
        </w:sdtContent>
      </w:sdt>
      <w:r w:rsidRPr="00486AAF">
        <w:t xml:space="preserve"> provides an autonomous system that can detect people under the rubble regardless of the disaster. The system uses a passive infrared sensor (PIR) to detect IR radiation emitted by humans. The system offers streaming capability of camera feed to the server for further processing. The experiment conducted proved the system's functionality as it was able to detect humans under debris at </w:t>
      </w:r>
      <w:commentRangeStart w:id="4"/>
      <w:r w:rsidRPr="00486AAF">
        <w:t>an 8-meter distance</w:t>
      </w:r>
      <w:commentRangeEnd w:id="4"/>
      <w:r w:rsidRPr="00486AAF">
        <w:commentReference w:id="4"/>
      </w:r>
      <w:r w:rsidRPr="00486AAF">
        <w:t xml:space="preserve">. Another system is DRONA which is a drone that can be deployed in damaged locations </w:t>
      </w:r>
      <w:sdt>
        <w:sdtPr>
          <w:tag w:val="MENDELEY_CITATION_v3_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"/>
          <w:id w:val="-1695142714"/>
          <w:placeholder>
            <w:docPart w:val="8F97AD5E4AD7464E88007C37563C3754"/>
          </w:placeholder>
        </w:sdtPr>
        <w:sdtEndPr/>
        <w:sdtContent>
          <w:r w:rsidR="00AF13A3" w:rsidRPr="00AF13A3">
            <w:t>[</w:t>
          </w:r>
          <w:r w:rsidR="00357C89" w:rsidRPr="00357C89">
            <w:t>15</w:t>
          </w:r>
          <w:r w:rsidR="00AF13A3" w:rsidRPr="00AF13A3">
            <w:t>]</w:t>
          </w:r>
        </w:sdtContent>
      </w:sdt>
      <w:r w:rsidRPr="00486AAF">
        <w:t xml:space="preserve">. The drone is equipped with a patient monitoring system to measure the vital signs of a lost human. In </w:t>
      </w:r>
      <w:sdt>
        <w:sdtPr>
          <w:tag w:val="MENDELEY_CITATION_v3_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"/>
          <w:id w:val="-984001860"/>
          <w:placeholder>
            <w:docPart w:val="8F97AD5E4AD7464E88007C37563C3754"/>
          </w:placeholder>
        </w:sdtPr>
        <w:sdtEndPr/>
        <w:sdtContent>
          <w:r w:rsidR="00AF13A3" w:rsidRPr="00AF13A3">
            <w:t>[</w:t>
          </w:r>
          <w:r w:rsidR="00357C89" w:rsidRPr="00357C89">
            <w:t>16</w:t>
          </w:r>
          <w:r w:rsidR="00AF13A3" w:rsidRPr="00AF13A3">
            <w:t>]</w:t>
          </w:r>
        </w:sdtContent>
      </w:sdt>
      <w:r w:rsidRPr="00486AAF">
        <w:t xml:space="preserve"> researchers are using Wi-Vi sensor to detect people behind the walls. The paper shows that the technique is effective, however, it is still under development and not as common as other studied approaches. The work presented in </w:t>
      </w:r>
      <w:sdt>
        <w:sdtPr>
          <w:tag w:val="MENDELEY_CITATION_v3_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"/>
          <w:id w:val="-115687819"/>
          <w:placeholder>
            <w:docPart w:val="2CC8FFC4D3244B6A97F4F52BCE3B2A48"/>
          </w:placeholder>
        </w:sdtPr>
        <w:sdtEndPr/>
        <w:sdtContent>
          <w:r w:rsidR="00AF13A3" w:rsidRPr="00AF13A3">
            <w:t>[</w:t>
          </w:r>
          <w:r w:rsidR="00357C89" w:rsidRPr="00357C89">
            <w:t>17</w:t>
          </w:r>
          <w:r w:rsidR="00AF13A3" w:rsidRPr="00AF13A3">
            <w:t>]</w:t>
          </w:r>
        </w:sdtContent>
      </w:sdt>
      <w:r w:rsidRPr="00486AAF">
        <w:t xml:space="preserve"> proposes a drone that can detect humans as well as being fully autonomous, which sets it apart from the previously discussed papers. For that purpose, the drone is making use of PIR sensors and ultrasonic sensors. If a human is detected, the coordinates of the GPS module will be used to determine its place.</w:t>
      </w:r>
    </w:p>
    <w:p w14:paraId="395179CF" w14:textId="4660E0A8" w:rsidR="00486AAF" w:rsidRPr="00486AAF" w:rsidRDefault="00486AAF" w:rsidP="00EE38A2">
      <w:pPr>
        <w:pStyle w:val="MDPI31text"/>
      </w:pPr>
      <w:r w:rsidRPr="00486AAF">
        <w:t xml:space="preserve">In </w:t>
      </w:r>
      <w:sdt>
        <w:sdtPr>
          <w:tag w:val="MENDELEY_CITATION_v3_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"/>
          <w:id w:val="999854570"/>
          <w:placeholder>
            <w:docPart w:val="2CC8FFC4D3244B6A97F4F52BCE3B2A48"/>
          </w:placeholder>
        </w:sdtPr>
        <w:sdtEndPr/>
        <w:sdtContent>
          <w:r w:rsidR="00AF13A3" w:rsidRPr="00AF13A3">
            <w:t>[</w:t>
          </w:r>
          <w:r w:rsidR="00357C89" w:rsidRPr="00357C89">
            <w:t>18</w:t>
          </w:r>
          <w:r w:rsidR="00AF13A3" w:rsidRPr="00AF13A3">
            <w:t>]</w:t>
          </w:r>
        </w:sdtContent>
      </w:sdt>
      <w:r w:rsidRPr="00486AAF">
        <w:t xml:space="preserve"> researchers developed a drone that makes use of deep learning techniques especially convolutional neural networks (CNN), mainly YOLOv3. In the case of detection, the drone sends a notification packet to the ground station including different information like the number of detected humans as well as coordinates. Another developed drone in </w:t>
      </w:r>
      <w:sdt>
        <w:sdtPr>
          <w:tag w:val="MENDELEY_CITATION_v3_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"/>
          <w:id w:val="580650082"/>
          <w:placeholder>
            <w:docPart w:val="2CC8FFC4D3244B6A97F4F52BCE3B2A48"/>
          </w:placeholder>
        </w:sdtPr>
        <w:sdtEndPr/>
        <w:sdtContent>
          <w:r w:rsidR="00AF13A3" w:rsidRPr="00AF13A3">
            <w:t>[</w:t>
          </w:r>
          <w:r w:rsidR="00357C89" w:rsidRPr="00357C89">
            <w:t>19</w:t>
          </w:r>
          <w:r w:rsidR="00AF13A3" w:rsidRPr="00AF13A3">
            <w:t>]</w:t>
          </w:r>
        </w:sdtContent>
      </w:sdt>
      <w:r w:rsidRPr="00486AAF">
        <w:t xml:space="preserve"> used YOLOv5 for improved performance for human detection. The components used were mainly open-source and similar to what we are developing in this project. Another work that used YOLO was </w:t>
      </w:r>
      <w:sdt>
        <w:sdtPr>
          <w:tag w:val="MENDELEY_CITATION_v3_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"/>
          <w:id w:val="-1323350244"/>
          <w:placeholder>
            <w:docPart w:val="2CC8FFC4D3244B6A97F4F52BCE3B2A48"/>
          </w:placeholder>
        </w:sdtPr>
        <w:sdtEndPr/>
        <w:sdtContent>
          <w:r w:rsidR="00AF13A3" w:rsidRPr="00AF13A3">
            <w:t>[</w:t>
          </w:r>
          <w:r w:rsidR="00357C89" w:rsidRPr="00357C89">
            <w:t>20</w:t>
          </w:r>
          <w:r w:rsidR="00AF13A3" w:rsidRPr="00AF13A3">
            <w:t>]</w:t>
          </w:r>
        </w:sdtContent>
      </w:sdt>
      <w:r w:rsidRPr="00486AAF">
        <w:t xml:space="preserve">, where YOLOv4 was used along with a thermal camera to overcome weather constraints and night vision. </w:t>
      </w:r>
    </w:p>
    <w:p w14:paraId="6BEF4F18" w14:textId="40BABA14" w:rsidR="00486AAF" w:rsidRPr="00486AAF" w:rsidRDefault="00486AAF" w:rsidP="00EE38A2">
      <w:pPr>
        <w:pStyle w:val="MDPI31text"/>
      </w:pPr>
      <w:r w:rsidRPr="00486AAF">
        <w:t xml:space="preserve">So far, most of the discussed literature focused on human detection with vision models, which implies that at least some body parts should be in the </w:t>
      </w:r>
      <w:commentRangeStart w:id="5"/>
      <w:commentRangeStart w:id="6"/>
      <w:r w:rsidRPr="00486AAF">
        <w:t xml:space="preserve">line of sight </w:t>
      </w:r>
      <w:commentRangeEnd w:id="5"/>
      <w:r w:rsidRPr="00486AAF">
        <w:commentReference w:id="5"/>
      </w:r>
      <w:commentRangeEnd w:id="6"/>
      <w:r w:rsidRPr="00486AAF">
        <w:commentReference w:id="6"/>
      </w:r>
      <w:r w:rsidRPr="00486AAF">
        <w:t xml:space="preserve">of the camera. However, in most cases, especially during earthquakes, too many people get trapped under rubble, so they become invisible to the drone, as a result, their rescue may be late until special teams arrive in the area. To tackle this problem, researchers in </w:t>
      </w:r>
      <w:sdt>
        <w:sdtPr>
          <w:tag w:val="MENDELEY_CITATION_v3_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"/>
          <w:id w:val="723727798"/>
          <w:placeholder>
            <w:docPart w:val="2CC8FFC4D3244B6A97F4F52BCE3B2A48"/>
          </w:placeholder>
        </w:sdtPr>
        <w:sdtEndPr/>
        <w:sdtContent>
          <w:r w:rsidR="00AF13A3" w:rsidRPr="00AF13A3">
            <w:t>[</w:t>
          </w:r>
          <w:r w:rsidR="00357C89" w:rsidRPr="00357C89">
            <w:t>21</w:t>
          </w:r>
          <w:r w:rsidR="00AF13A3" w:rsidRPr="00AF13A3">
            <w:t>]</w:t>
          </w:r>
        </w:sdtContent>
      </w:sdt>
      <w:r w:rsidRPr="00486AAF">
        <w:t xml:space="preserve"> proposed an acoustic sensor to detect humans under rubble through changes in chest motion caused by breathing. The frequency shift in the reflected signal indicates human presence. A different approach adopted in </w:t>
      </w:r>
      <w:sdt>
        <w:sdtPr>
          <w:tag w:val="MENDELEY_CITATION_v3_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"/>
          <w:id w:val="1189871314"/>
          <w:placeholder>
            <w:docPart w:val="D7D978F602A24B3788F820A7783FC633"/>
          </w:placeholder>
        </w:sdtPr>
        <w:sdtEndPr/>
        <w:sdtContent>
          <w:r w:rsidR="00AF13A3" w:rsidRPr="00AF13A3">
            <w:t>[</w:t>
          </w:r>
          <w:r w:rsidR="00357C89" w:rsidRPr="00357C89">
            <w:t>22</w:t>
          </w:r>
          <w:r w:rsidR="00AF13A3" w:rsidRPr="00AF13A3">
            <w:t>]</w:t>
          </w:r>
        </w:sdtContent>
      </w:sdt>
      <w:r w:rsidRPr="00486AAF">
        <w:t xml:space="preserve"> utilizes microwaves for human detection using radar and the principles of Doppler’s effect. The system was tested against diverse types of barriers and produced </w:t>
      </w:r>
      <w:commentRangeStart w:id="7"/>
      <w:commentRangeStart w:id="8"/>
      <w:r w:rsidRPr="00486AAF">
        <w:t>acceptable accuracy at a limited distance</w:t>
      </w:r>
      <w:commentRangeEnd w:id="7"/>
      <w:r w:rsidRPr="00486AAF">
        <w:commentReference w:id="7"/>
      </w:r>
      <w:commentRangeEnd w:id="8"/>
      <w:r w:rsidRPr="00486AAF">
        <w:commentReference w:id="8"/>
      </w:r>
      <w:r w:rsidRPr="00486AAF">
        <w:t xml:space="preserve">. In </w:t>
      </w:r>
      <w:sdt>
        <w:sdtPr>
          <w:tag w:val="MENDELEY_CITATION_v3_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"/>
          <w:id w:val="-747345297"/>
          <w:placeholder>
            <w:docPart w:val="2CC8FFC4D3244B6A97F4F52BCE3B2A48"/>
          </w:placeholder>
        </w:sdtPr>
        <w:sdtEndPr/>
        <w:sdtContent>
          <w:r w:rsidR="00AF13A3" w:rsidRPr="00AF13A3">
            <w:t>[</w:t>
          </w:r>
          <w:r w:rsidR="00357C89" w:rsidRPr="00357C89">
            <w:t>23</w:t>
          </w:r>
          <w:r w:rsidR="00AF13A3" w:rsidRPr="00AF13A3">
            <w:t>]</w:t>
          </w:r>
        </w:sdtContent>
      </w:sdt>
      <w:r w:rsidRPr="00486AAF">
        <w:t xml:space="preserve"> the system utilized a speaker that makes sounds for people trapped under rubble and detects them by capturing their reaction to the voice. To recognize human voice, a bandpass filter (BPF) was created to isolate the voice from the surrounding noise. A software tool is used to identify input words against words in a database, and if a victim is detected, record location information, time, and voice recognition results. Besides the later techniques, </w:t>
      </w:r>
      <w:sdt>
        <w:sdtPr>
          <w:tag w:val="MENDELEY_CITATION_v3_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"/>
          <w:id w:val="808284024"/>
          <w:placeholder>
            <w:docPart w:val="2CC8FFC4D3244B6A97F4F52BCE3B2A48"/>
          </w:placeholder>
        </w:sdtPr>
        <w:sdtEndPr/>
        <w:sdtContent>
          <w:r w:rsidR="00AF13A3" w:rsidRPr="00AF13A3">
            <w:t>[</w:t>
          </w:r>
          <w:r w:rsidR="00357C89" w:rsidRPr="00357C89">
            <w:t>24</w:t>
          </w:r>
          <w:r w:rsidR="00AF13A3" w:rsidRPr="00AF13A3">
            <w:t>]</w:t>
          </w:r>
        </w:sdtContent>
      </w:sdt>
      <w:r w:rsidRPr="00486AAF">
        <w:t xml:space="preserve"> discussed and assessed several methods but mostly focused on different radar technologies that could be used. A review of different radars was also conducted in </w:t>
      </w:r>
      <w:sdt>
        <w:sdtPr>
          <w:tag w:val="MENDELEY_CITATION_v3_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"/>
          <w:id w:val="528142264"/>
          <w:placeholder>
            <w:docPart w:val="2CC8FFC4D3244B6A97F4F52BCE3B2A48"/>
          </w:placeholder>
        </w:sdtPr>
        <w:sdtEndPr/>
        <w:sdtContent>
          <w:r w:rsidR="00AF13A3" w:rsidRPr="00AF13A3">
            <w:t>[</w:t>
          </w:r>
          <w:r w:rsidR="00357C89" w:rsidRPr="00357C89">
            <w:t>25</w:t>
          </w:r>
          <w:r w:rsidR="00AF13A3" w:rsidRPr="00AF13A3">
            <w:t>]</w:t>
          </w:r>
        </w:sdtContent>
      </w:sdt>
      <w:r w:rsidRPr="00486AAF">
        <w:t xml:space="preserve"> to determine the most effective approach when it comes to survivors buried under earthquake rubble. The work presented in </w:t>
      </w:r>
      <w:sdt>
        <w:sdtPr>
          <w:tag w:val="MENDELEY_CITATION_v3_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"/>
          <w:id w:val="-126558780"/>
          <w:placeholder>
            <w:docPart w:val="D353D5B3CB134591B988F837C70EC1B9"/>
          </w:placeholder>
        </w:sdtPr>
        <w:sdtEndPr/>
        <w:sdtContent>
          <w:r w:rsidR="00AF13A3" w:rsidRPr="00AF13A3">
            <w:t>[</w:t>
          </w:r>
          <w:r w:rsidR="00357C89" w:rsidRPr="00357C89">
            <w:t>26</w:t>
          </w:r>
          <w:r w:rsidR="00AF13A3" w:rsidRPr="00AF13A3">
            <w:t>]</w:t>
          </w:r>
        </w:sdtContent>
      </w:sdt>
      <w:r w:rsidRPr="00486AAF">
        <w:t xml:space="preserve"> provides a design of a detection module that can detect humans through the wall using a microwave motion sensor. It builds on the same principle of Doppler’s effect. Although this solution was not designed for drones, it can be mounted on a drone due to its lightweight and minimal design. </w:t>
      </w:r>
    </w:p>
    <w:p w14:paraId="49669360" w14:textId="31FF3987" w:rsidR="001F0D7E" w:rsidRDefault="00486AAF" w:rsidP="00486AAF">
      <w:pPr>
        <w:pStyle w:val="MDPI31text"/>
      </w:pPr>
      <w:r w:rsidRPr="00486AAF">
        <w:t xml:space="preserve">Since affected areas are usually not small and might even include several neighborhoods, it can be difficult for a single drone to cover the whole perimeter, considering battery limits. Therefore, a swarm of drones represents a reasonable solution where drones coordinate communication among the fleet and cover the whole damaged area in a faster time which considerably facilitates the work for search and rescue teams. A suggested framework in </w:t>
      </w:r>
      <w:sdt>
        <w:sdtPr>
          <w:tag w:val="MENDELEY_CITATION_v3_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"/>
          <w:id w:val="1045497485"/>
          <w:placeholder>
            <w:docPart w:val="2CC8FFC4D3244B6A97F4F52BCE3B2A48"/>
          </w:placeholder>
        </w:sdtPr>
        <w:sdtEndPr/>
        <w:sdtContent>
          <w:r w:rsidR="00AF13A3" w:rsidRPr="00AF13A3">
            <w:t>[</w:t>
          </w:r>
          <w:r w:rsidR="00357C89" w:rsidRPr="00357C89">
            <w:t>27</w:t>
          </w:r>
          <w:r w:rsidR="00AF13A3" w:rsidRPr="00AF13A3">
            <w:t>]</w:t>
          </w:r>
        </w:sdtContent>
      </w:sdt>
      <w:r w:rsidRPr="00486AAF">
        <w:t xml:space="preserve"> proposes a set of drones each does a specific task, like aerial photography, indoor navigation, and others which helps with different search and rescue tasks. Researchers in </w:t>
      </w:r>
      <w:sdt>
        <w:sdtPr>
          <w:tag w:val="MENDELEY_CITATION_v3_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"/>
          <w:id w:val="564690190"/>
          <w:placeholder>
            <w:docPart w:val="2CC8FFC4D3244B6A97F4F52BCE3B2A48"/>
          </w:placeholder>
        </w:sdtPr>
        <w:sdtEndPr/>
        <w:sdtContent>
          <w:r w:rsidR="00AF13A3" w:rsidRPr="00AF13A3">
            <w:t>[</w:t>
          </w:r>
          <w:r w:rsidR="00357C89" w:rsidRPr="00357C89">
            <w:t>28</w:t>
          </w:r>
          <w:r w:rsidR="00AF13A3" w:rsidRPr="00AF13A3">
            <w:t>]</w:t>
          </w:r>
        </w:sdtContent>
      </w:sdt>
      <w:r w:rsidRPr="00486AAF">
        <w:t xml:space="preserve"> presented an architecture in which a human operator controls the drones with a set of gestures and different commands. The architecture allows flexible levels of autonomy from completely autonomous to manually controlled by the operator. Another architecture designed in </w:t>
      </w:r>
      <w:sdt>
        <w:sdtPr>
          <w:tag w:val="MENDELEY_CITATION_v3_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"/>
          <w:id w:val="1670675680"/>
          <w:placeholder>
            <w:docPart w:val="2CC8FFC4D3244B6A97F4F52BCE3B2A48"/>
          </w:placeholder>
        </w:sdtPr>
        <w:sdtEndPr/>
        <w:sdtContent>
          <w:r w:rsidR="00AF13A3" w:rsidRPr="00AF13A3">
            <w:t>[</w:t>
          </w:r>
          <w:r w:rsidR="00357C89" w:rsidRPr="00357C89">
            <w:t>29</w:t>
          </w:r>
          <w:r w:rsidR="00AF13A3" w:rsidRPr="00AF13A3">
            <w:t>]</w:t>
          </w:r>
        </w:sdtContent>
      </w:sdt>
      <w:r w:rsidRPr="00486AAF">
        <w:t xml:space="preserve"> where specialized drones, fixed wing, blimp, and rotary blades perform different tasks depending on their characteristics. The fleet divides the area into zones. If a drone has to leave its zone or sub-zones due to any reason like battery charging, then other drones should be informed to continue the mission.</w:t>
      </w:r>
    </w:p>
    <w:p w14:paraId="2C6E2836" w14:textId="06D07637" w:rsidR="00A861A8" w:rsidRDefault="00A861A8" w:rsidP="00486AAF">
      <w:pPr>
        <w:pStyle w:val="MDPI31text"/>
      </w:pPr>
      <w:r w:rsidRPr="00A861A8">
        <w:t>Wireless power transfer (WPT) revolutionizes the traditional means of supplying electrical energy by eliminating the need for physical connectors and enabling the transmission of power over distances without the constraints of wires</w:t>
      </w:r>
      <w:r w:rsidR="00D114DB">
        <w:t xml:space="preserve"> </w:t>
      </w:r>
      <w:sdt>
        <w:sdtPr>
          <w:tag w:val="MENDELEY_CITATION_v3_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"/>
          <w:id w:val="-1602181663"/>
          <w:placeholder>
            <w:docPart w:val="7695892B059E4CC78C86ED18C7DD4437"/>
          </w:placeholder>
        </w:sdtPr>
        <w:sdtEndPr/>
        <w:sdtContent>
          <w:r w:rsidR="00AF13A3" w:rsidRPr="00AF13A3">
            <w:t>[</w:t>
          </w:r>
          <w:r w:rsidR="00357C89" w:rsidRPr="00357C89">
            <w:t>30</w:t>
          </w:r>
          <w:r w:rsidR="00AF13A3" w:rsidRPr="00AF13A3">
            <w:t>]</w:t>
          </w:r>
        </w:sdtContent>
      </w:sdt>
      <w:r w:rsidRPr="00A861A8">
        <w:t>. One of the prominent methodologies within WPT is inductive power transfer (IPT), which operates based on the principle of mutual inductance between two coils, where alternating current in one coil induces a current in the other</w:t>
      </w:r>
      <w:r w:rsidR="00E25073">
        <w:t xml:space="preserve"> </w:t>
      </w:r>
      <w:sdt>
        <w:sdtPr>
          <w:tag w:val="MENDELEY_CITATION_v3_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"/>
          <w:id w:val="-1806685903"/>
          <w:placeholder>
            <w:docPart w:val="F7310EDBA3134DA0B18407EBC230320E"/>
          </w:placeholder>
        </w:sdtPr>
        <w:sdtEndPr/>
        <w:sdtContent>
          <w:r w:rsidR="00AF13A3" w:rsidRPr="00AF13A3">
            <w:t>[</w:t>
          </w:r>
          <w:r w:rsidR="0081284A" w:rsidRPr="0081284A">
            <w:t>31</w:t>
          </w:r>
          <w:r w:rsidR="00357C89" w:rsidRPr="00357C89">
            <w:t>,32</w:t>
          </w:r>
          <w:r w:rsidR="00AF13A3" w:rsidRPr="00AF13A3">
            <w:t>]</w:t>
          </w:r>
        </w:sdtContent>
      </w:sdt>
      <w:r w:rsidRPr="00A861A8">
        <w:t xml:space="preserve">. Conversely, capacitive power </w:t>
      </w:r>
      <w:r w:rsidR="004831D8">
        <w:t>transfer</w:t>
      </w:r>
      <w:r w:rsidRPr="00A861A8">
        <w:t xml:space="preserve"> (CPT) relies on the principle of electric field coupling between two electrodes separated by a dielectric material, offering an alternative approach particularly suited for applications demanding higher efficiency over longer distances</w:t>
      </w:r>
      <w:r w:rsidR="00E25073">
        <w:t xml:space="preserve"> </w:t>
      </w:r>
      <w:sdt>
        <w:sdtPr>
          <w:tag w:val="MENDELEY_CITATION_v3_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"/>
          <w:id w:val="-1277944407"/>
          <w:placeholder>
            <w:docPart w:val="E812195CAB0F49B0A2DC71BDEE479360"/>
          </w:placeholder>
        </w:sdtPr>
        <w:sdtEndPr/>
        <w:sdtContent>
          <w:r w:rsidR="00AF13A3" w:rsidRPr="00AF13A3">
            <w:t>[</w:t>
          </w:r>
          <w:r w:rsidR="00357C89" w:rsidRPr="00357C89">
            <w:t>33</w:t>
          </w:r>
          <w:r w:rsidR="00AF13A3" w:rsidRPr="00AF13A3">
            <w:t>]</w:t>
          </w:r>
        </w:sdtContent>
      </w:sdt>
      <w:r w:rsidRPr="00A861A8">
        <w:t>. Compensating circuits play a crucial role in enhancing the efficiency and reliability of power transmission systems. Two notable compensating circuit topologies are SS (Series-Series) and SP (Series-Parallel). The SS compensating circuit topology is characterized by a series connection of the transmitter and receiver coils, enhancing the coupling coefficient between the coils and consequently improving power transfer efficiency. By aligning the resonant frequencies of both coils and mitigating impedance mismatches, SS compensation minimizes power losses and maximizes power transfer efficiency, making it well-suited for short-range WPT systems such as wireless charging pads</w:t>
      </w:r>
      <w:r w:rsidR="00971B92">
        <w:t xml:space="preserve"> </w:t>
      </w:r>
      <w:sdt>
        <w:sdtPr>
          <w:tag w:val="MENDELEY_CITATION_v3_eyJjaXRhdGlvbklEIjoiTUVOREVMRVlfQ0lUQVRJT05fN2UyNTAwZDAtNzA2ZC00ZjAyLTlkNjctMDc4NDY1MjQxNzNiIiwicHJvcGVydGllcyI6eyJub3RlSW5kZXgiOjB9LCJpc0VkaXRlZCI6ZmFsc2UsIm1hbnVhbE92ZXJyaWRlIjp7ImlzTWFudWFsbHlPdmVycmlkZGVuIjpmYWxzZSwiY2l0ZXByb2NUZXh0IjoiWzM0LDM1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"/>
          <w:id w:val="637531518"/>
          <w:placeholder>
            <w:docPart w:val="89A012A1C97C4C15B68468A418B74C6E"/>
          </w:placeholder>
        </w:sdtPr>
        <w:sdtEndPr/>
        <w:sdtContent>
          <w:r w:rsidR="00AF13A3" w:rsidRPr="00AF13A3">
            <w:t>[</w:t>
          </w:r>
          <w:r w:rsidR="0081284A" w:rsidRPr="0081284A">
            <w:t>34</w:t>
          </w:r>
          <w:r w:rsidR="00357C89" w:rsidRPr="00357C89">
            <w:t>,35</w:t>
          </w:r>
          <w:r w:rsidR="00AF13A3" w:rsidRPr="00AF13A3">
            <w:t>]</w:t>
          </w:r>
        </w:sdtContent>
      </w:sdt>
      <w:r w:rsidRPr="00A861A8">
        <w:t>. On the other hand, the SP compensating circuit topology combines series and parallel connections of the transmitter and receiver coils, offering greater flexibility in adjusting resonance frequencies and impedance matching to optimize power transfer across varying distances and load conditions</w:t>
      </w:r>
      <w:r w:rsidR="003F00CF">
        <w:t xml:space="preserve"> </w:t>
      </w:r>
      <w:sdt>
        <w:sdtPr>
          <w:tag w:val="MENDELEY_CITATION_v3_eyJjaXRhdGlvbklEIjoiTUVOREVMRVlfQ0lUQVRJT05fYmQwYTM5M2ItNWJhOS00NDZmLTg5YjQtYjBiNWYyZmY0MjdiIiwicHJvcGVydGllcyI6eyJub3RlSW5kZXgiOjB9LCJpc0VkaXRlZCI6ZmFsc2UsIm1hbnVhbE92ZXJyaWRlIjp7ImlzTWFudWFsbHlPdmVycmlkZGVuIjpmYWxzZSwiY2l0ZXByb2NUZXh0IjoiWzM0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Swic3VwcHJlc3MtYXV0aG9yIjpmYWxzZSwiY29tcG9zaXRlIjpmYWxzZSwiYXV0aG9yLW9ubHkiOmZhbHNlfV19"/>
          <w:id w:val="-33359334"/>
          <w:placeholder>
            <w:docPart w:val="4B8C9C2752FF4CF883AB6F6E91AE46ED"/>
          </w:placeholder>
        </w:sdtPr>
        <w:sdtEndPr/>
        <w:sdtContent>
          <w:r w:rsidR="00AF13A3" w:rsidRPr="00AF13A3">
            <w:t>[</w:t>
          </w:r>
          <w:r w:rsidR="00357C89" w:rsidRPr="00357C89">
            <w:t>34</w:t>
          </w:r>
          <w:r w:rsidR="00AF13A3" w:rsidRPr="00AF13A3">
            <w:t>]</w:t>
          </w:r>
        </w:sdtContent>
      </w:sdt>
      <w:r w:rsidRPr="00A861A8">
        <w:t>.</w:t>
      </w:r>
    </w:p>
    <w:p w14:paraId="08E47F72" w14:textId="7AD649EF" w:rsidR="00B10323" w:rsidRDefault="001F0D7E" w:rsidP="000F4F25">
      <w:pPr>
        <w:pStyle w:val="MDPI21heading1"/>
        <w:numPr>
          <w:ilvl w:val="0"/>
          <w:numId w:val="28"/>
        </w:numPr>
      </w:pPr>
      <w:r w:rsidRPr="00FA04F1">
        <w:t>Materials and Methods</w:t>
      </w:r>
    </w:p>
    <w:p w14:paraId="3AEB7863" w14:textId="1C31948F" w:rsidR="000F4F25" w:rsidRPr="000F4F25" w:rsidRDefault="000F4F25" w:rsidP="000F4F25">
      <w:pPr>
        <w:pStyle w:val="MDPI31text"/>
      </w:pPr>
      <w:r w:rsidRPr="000F4F25">
        <w:t xml:space="preserve">The proposed system architecture depicted in </w:t>
      </w:r>
      <w:r w:rsidRPr="000F4F25">
        <w:fldChar w:fldCharType="begin"/>
      </w:r>
      <w:r w:rsidRPr="000F4F25">
        <w:instrText xml:space="preserve"> REF _Ref166550491 \h </w:instrText>
      </w:r>
      <w:r>
        <w:instrText xml:space="preserve"> \* MERGEFORMAT </w:instrText>
      </w:r>
      <w:r w:rsidRPr="000F4F25">
        <w:fldChar w:fldCharType="separate"/>
      </w:r>
      <w:r w:rsidRPr="000F4F25">
        <w:t>Figure 1</w:t>
      </w:r>
      <w:r w:rsidRPr="000F4F25">
        <w:fldChar w:fldCharType="end"/>
      </w:r>
      <w:r w:rsidRPr="000F4F25">
        <w:t xml:space="preserve"> consists of three main components: a drone swarm, a Command-and-Control Center (CCC), and wireless charging stations, all operating in seamless coordination. The drone swarm employs a two-tier architecture featuring high-altitude drones (HADs) and low-altitude drones (LADs). HADs are tasked with conducting initial scans of the affected area and transmitting live video feeds to the CCC. Leveraging object detection models, the CCC processes these feeds to identify potential locations of rubble where someone might be trapped in addition to detecting visible humans and those who need help. The GPS coordinates of these locations are then relayed to the LADs. LADs, equipped with advanced sensors and radars, are dispatched to the identified coordinates for focused scanning and survivor detection. Their optimal flight paths are computed by the CCC, treating the problem as a traveling salesman optimization, ensuring efficient coverage without redundancy. At the core of each drone is a companion computer, functioning as the processing unit. It interfaces with the drone's autopilot, collects data from onboard sensors, and handles communication with the CCC. Visible survivor detection is accomplished through camera feeds transmitted to the CCC, while non-visible targets are identified by the </w:t>
      </w:r>
      <w:proofErr w:type="spellStart"/>
      <w:r w:rsidRPr="000F4F25">
        <w:t>LADs'</w:t>
      </w:r>
      <w:proofErr w:type="spellEnd"/>
      <w:r w:rsidRPr="000F4F25">
        <w:t xml:space="preserve"> radar systems, with relevant data forwarded to the CCC. Communication between the drones and the CCC is facilitated through two dedicated channels: one for telemetry data, ensuring real-time monitoring of each drone's status, and another for transmitting high-resolution imagery upon event detection, such as survivor sightings or structural damage. This dual-channel approach ensures smooth data transfer and efficient management on the server side, leveraging high-speed 5G networks and reliable protocols. The CCC serves as the mission control hub, responsible for initializing the drones, assigning GPS coordinates, and transmitting high-level control commands from human operators when necessary. It also provides a centralized dashboard for mission monitoring and maintains a database for storing and analyzing mission data. To support extended operations, wireless charging stations are strategically placed at the periphery of the affected area. These stations communicate their availability status with the CCC, enabling centralized management of drone charging and preventing simultaneous charging at the same station.</w:t>
      </w:r>
    </w:p>
    <w:p w14:paraId="4283483E" w14:textId="77777777" w:rsidR="000F4F25" w:rsidRPr="000F4F25" w:rsidRDefault="000F4F25" w:rsidP="000F4F25">
      <w:pPr>
        <w:pStyle w:val="MDPI31text"/>
      </w:pPr>
    </w:p>
    <w:p w14:paraId="4489B4EE" w14:textId="77777777" w:rsidR="007D0EFB" w:rsidRDefault="005B1734" w:rsidP="007D0EFB">
      <w:pPr>
        <w:pStyle w:val="MDPI51figurecaption"/>
      </w:pPr>
      <w:r>
        <w:rPr>
          <w:noProof/>
          <w:lang w:eastAsia="en-US" w:bidi="ar-SA"/>
        </w:rPr>
        <w:drawing>
          <wp:inline distT="0" distB="0" distL="0" distR="0" wp14:anchorId="0F5816D3" wp14:editId="600718E3">
            <wp:extent cx="3942080" cy="2638851"/>
            <wp:effectExtent l="0" t="0" r="1270" b="9525"/>
            <wp:docPr id="179626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2267" name="Picture 1796262267"/>
                    <pic:cNvPicPr/>
                  </pic:nvPicPr>
                  <pic:blipFill>
                    <a:blip r:embed="rId16" cstate="hqprint">
                      <a:extLst>
                        <a:ext uri="{28A0092B-C50C-407E-A947-70E740481C1C}">
                          <a14:useLocalDpi xmlns:a14="http://schemas.microsoft.com/office/drawing/2010/main"/>
                        </a:ext>
                      </a:extLst>
                    </a:blip>
                    <a:stretch>
                      <a:fillRect/>
                    </a:stretch>
                  </pic:blipFill>
                  <pic:spPr>
                    <a:xfrm>
                      <a:off x="0" y="0"/>
                      <a:ext cx="3952896" cy="2646091"/>
                    </a:xfrm>
                    <a:prstGeom prst="rect">
                      <a:avLst/>
                    </a:prstGeom>
                  </pic:spPr>
                </pic:pic>
              </a:graphicData>
            </a:graphic>
          </wp:inline>
        </w:drawing>
      </w:r>
    </w:p>
    <w:p w14:paraId="16C95E65" w14:textId="1C069E43" w:rsidR="003D28B3" w:rsidRDefault="007D0EFB" w:rsidP="00B013CD">
      <w:pPr>
        <w:pStyle w:val="MDPI51figurecaption"/>
      </w:pPr>
      <w:bookmarkStart w:id="9" w:name="_Ref166550491"/>
      <w:r w:rsidRPr="003D39B1">
        <w:rPr>
          <w:b/>
          <w:bCs/>
        </w:rPr>
        <w:t xml:space="preserve">Figure </w:t>
      </w:r>
      <w:r w:rsidRPr="003D39B1">
        <w:rPr>
          <w:b/>
          <w:bCs/>
        </w:rPr>
        <w:fldChar w:fldCharType="begin"/>
      </w:r>
      <w:r w:rsidRPr="003D39B1">
        <w:rPr>
          <w:b/>
          <w:bCs/>
        </w:rPr>
        <w:instrText xml:space="preserve"> SEQ Figure \* ARABIC </w:instrText>
      </w:r>
      <w:r w:rsidRPr="003D39B1">
        <w:rPr>
          <w:b/>
          <w:bCs/>
        </w:rPr>
        <w:fldChar w:fldCharType="separate"/>
      </w:r>
      <w:r w:rsidR="00D2656A">
        <w:rPr>
          <w:b/>
          <w:bCs/>
          <w:noProof/>
        </w:rPr>
        <w:t>1</w:t>
      </w:r>
      <w:r w:rsidRPr="003D39B1">
        <w:rPr>
          <w:b/>
          <w:bCs/>
        </w:rPr>
        <w:fldChar w:fldCharType="end"/>
      </w:r>
      <w:bookmarkEnd w:id="9"/>
      <w:r w:rsidR="003D39B1" w:rsidRPr="003D39B1">
        <w:rPr>
          <w:b/>
          <w:bCs/>
        </w:rPr>
        <w:t>.</w:t>
      </w:r>
      <w:r>
        <w:t xml:space="preserve"> System Architecture</w:t>
      </w:r>
    </w:p>
    <w:p w14:paraId="26A8ACB7" w14:textId="0C332133" w:rsidR="00D0528C" w:rsidRDefault="00D0528C" w:rsidP="00D0528C">
      <w:pPr>
        <w:pStyle w:val="MDPI22heading2"/>
      </w:pPr>
      <w:r>
        <w:t>2.</w:t>
      </w:r>
      <w:r w:rsidR="005E1265">
        <w:t>1</w:t>
      </w:r>
      <w:r>
        <w:t xml:space="preserve"> Drone Design</w:t>
      </w:r>
    </w:p>
    <w:p w14:paraId="23F4ABCA" w14:textId="6F9BA678" w:rsidR="00B65A50" w:rsidRDefault="00955DB7" w:rsidP="00745F38">
      <w:pPr>
        <w:pStyle w:val="MDPI31text"/>
      </w:pPr>
      <w:r>
        <w:t xml:space="preserve">Since the HAD could be </w:t>
      </w:r>
      <w:r w:rsidR="002D2238">
        <w:t>a commercial</w:t>
      </w:r>
      <w:r>
        <w:t xml:space="preserve"> drone</w:t>
      </w:r>
      <w:r w:rsidR="00D65A9E">
        <w:t xml:space="preserve"> and its functionality is limited, the following discussion focuses on the LAD and the systems that will be integrat</w:t>
      </w:r>
      <w:r w:rsidR="00C23415">
        <w:t>ed with it.</w:t>
      </w:r>
      <w:r w:rsidR="00AE03E2">
        <w:t xml:space="preserve"> </w:t>
      </w:r>
      <w:r w:rsidR="00AE03E2" w:rsidRPr="00AE03E2">
        <w:t xml:space="preserve">The chosen drone kit is the </w:t>
      </w:r>
      <w:proofErr w:type="spellStart"/>
      <w:r w:rsidR="00AE03E2" w:rsidRPr="00AE03E2">
        <w:t>Holybro</w:t>
      </w:r>
      <w:proofErr w:type="spellEnd"/>
      <w:r w:rsidR="00AE03E2" w:rsidRPr="00AE03E2">
        <w:t xml:space="preserve"> PX4 Development Kit – X500 v2, plus a 6500 </w:t>
      </w:r>
      <w:proofErr w:type="spellStart"/>
      <w:r w:rsidR="00AE03E2" w:rsidRPr="00AE03E2">
        <w:t>mAh</w:t>
      </w:r>
      <w:proofErr w:type="spellEnd"/>
      <w:r w:rsidR="00AE03E2" w:rsidRPr="00AE03E2">
        <w:t xml:space="preserve"> LiPo battery. This kit includes a quadcopter frame with motors, propellers, ESCs, </w:t>
      </w:r>
      <w:r w:rsidR="00906A0F">
        <w:t xml:space="preserve">a </w:t>
      </w:r>
      <w:r w:rsidR="00AE03E2" w:rsidRPr="00AE03E2">
        <w:t xml:space="preserve">power distribution board, autopilot, and </w:t>
      </w:r>
      <w:r w:rsidR="00906A0F">
        <w:t xml:space="preserve">a </w:t>
      </w:r>
      <w:r w:rsidR="00AE03E2" w:rsidRPr="00AE03E2">
        <w:t>GPS module</w:t>
      </w:r>
      <w:r w:rsidR="00AE03E2">
        <w:t>.</w:t>
      </w:r>
      <w:r w:rsidR="007B2819">
        <w:t xml:space="preserve"> </w:t>
      </w:r>
      <w:r w:rsidR="005E22C9">
        <w:fldChar w:fldCharType="begin"/>
      </w:r>
      <w:r w:rsidR="005E22C9">
        <w:instrText xml:space="preserve"> REF _Ref166610492 \h </w:instrText>
      </w:r>
      <w:r w:rsidR="005E22C9">
        <w:fldChar w:fldCharType="separate"/>
      </w:r>
      <w:r w:rsidR="00E342B6" w:rsidRPr="005D3E02">
        <w:rPr>
          <w:b/>
          <w:bCs/>
        </w:rPr>
        <w:t xml:space="preserve">Table </w:t>
      </w:r>
      <w:r w:rsidR="00E342B6">
        <w:rPr>
          <w:b/>
          <w:bCs/>
          <w:noProof/>
        </w:rPr>
        <w:t>1</w:t>
      </w:r>
      <w:r w:rsidR="005E22C9">
        <w:fldChar w:fldCharType="end"/>
      </w:r>
      <w:r w:rsidR="005E22C9">
        <w:t xml:space="preserve"> shows the details of the drone and its hardware components.</w:t>
      </w:r>
    </w:p>
    <w:p w14:paraId="4BC7AF91" w14:textId="2104BB42" w:rsidR="005D3E02" w:rsidRDefault="005D3E02" w:rsidP="005D3E02">
      <w:pPr>
        <w:pStyle w:val="MDPI41tablecaption"/>
      </w:pPr>
      <w:bookmarkStart w:id="10" w:name="_Ref166610492"/>
      <w:r w:rsidRPr="005D3E02">
        <w:rPr>
          <w:b/>
          <w:bCs/>
        </w:rPr>
        <w:t xml:space="preserve">Table </w:t>
      </w:r>
      <w:r w:rsidRPr="005D3E02">
        <w:rPr>
          <w:b/>
          <w:bCs/>
        </w:rPr>
        <w:fldChar w:fldCharType="begin"/>
      </w:r>
      <w:r w:rsidRPr="005D3E02">
        <w:rPr>
          <w:b/>
          <w:bCs/>
        </w:rPr>
        <w:instrText xml:space="preserve"> SEQ Table \* ARABIC </w:instrText>
      </w:r>
      <w:r w:rsidRPr="005D3E02">
        <w:rPr>
          <w:b/>
          <w:bCs/>
        </w:rPr>
        <w:fldChar w:fldCharType="separate"/>
      </w:r>
      <w:r w:rsidR="00E342B6">
        <w:rPr>
          <w:b/>
          <w:bCs/>
          <w:noProof/>
        </w:rPr>
        <w:t>1</w:t>
      </w:r>
      <w:r w:rsidRPr="005D3E02">
        <w:rPr>
          <w:b/>
          <w:bCs/>
        </w:rPr>
        <w:fldChar w:fldCharType="end"/>
      </w:r>
      <w:bookmarkEnd w:id="10"/>
      <w:r w:rsidRPr="005D3E02">
        <w:rPr>
          <w:b/>
          <w:bCs/>
        </w:rPr>
        <w:t>.</w:t>
      </w:r>
      <w:r>
        <w:t xml:space="preserve"> Drone Specifications</w:t>
      </w:r>
    </w:p>
    <w:tbl>
      <w:tblPr>
        <w:tblW w:w="0" w:type="auto"/>
        <w:jc w:val="center"/>
        <w:tblLook w:val="0020" w:firstRow="1" w:lastRow="0" w:firstColumn="0" w:lastColumn="0" w:noHBand="0" w:noVBand="0"/>
      </w:tblPr>
      <w:tblGrid>
        <w:gridCol w:w="1710"/>
        <w:gridCol w:w="3840"/>
        <w:gridCol w:w="3435"/>
      </w:tblGrid>
      <w:tr w:rsidR="003E2F36" w:rsidRPr="003E2F36" w14:paraId="0A16C8E4" w14:textId="77777777" w:rsidTr="00CF42AA">
        <w:trPr>
          <w:trHeight w:val="300"/>
          <w:jc w:val="center"/>
        </w:trPr>
        <w:tc>
          <w:tcPr>
            <w:tcW w:w="1710" w:type="dxa"/>
            <w:tcBorders>
              <w:top w:val="single" w:sz="4" w:space="0" w:color="auto"/>
              <w:bottom w:val="single" w:sz="4" w:space="0" w:color="auto"/>
            </w:tcBorders>
          </w:tcPr>
          <w:p w14:paraId="14FC07F3" w14:textId="77777777" w:rsidR="003E2F36" w:rsidRPr="003E2F36" w:rsidRDefault="003E2F36" w:rsidP="003E2F36">
            <w:pPr>
              <w:pStyle w:val="MDPI42tablebody"/>
            </w:pPr>
            <w:r w:rsidRPr="003E2F36">
              <w:t>Component</w:t>
            </w:r>
          </w:p>
        </w:tc>
        <w:tc>
          <w:tcPr>
            <w:tcW w:w="7275" w:type="dxa"/>
            <w:gridSpan w:val="2"/>
            <w:tcBorders>
              <w:top w:val="single" w:sz="4" w:space="0" w:color="auto"/>
              <w:bottom w:val="single" w:sz="4" w:space="0" w:color="auto"/>
            </w:tcBorders>
          </w:tcPr>
          <w:p w14:paraId="23C9A6F5" w14:textId="77777777" w:rsidR="003E2F36" w:rsidRPr="003E2F36" w:rsidRDefault="003E2F36" w:rsidP="003E2F36">
            <w:pPr>
              <w:pStyle w:val="MDPI42tablebody"/>
            </w:pPr>
            <w:r w:rsidRPr="003E2F36">
              <w:t>Specifications</w:t>
            </w:r>
          </w:p>
        </w:tc>
      </w:tr>
      <w:tr w:rsidR="003E2F36" w:rsidRPr="003E2F36" w14:paraId="0192A5EE" w14:textId="77777777" w:rsidTr="00CF42AA">
        <w:trPr>
          <w:trHeight w:val="300"/>
          <w:jc w:val="center"/>
        </w:trPr>
        <w:tc>
          <w:tcPr>
            <w:tcW w:w="1710" w:type="dxa"/>
            <w:vMerge w:val="restart"/>
            <w:tcBorders>
              <w:top w:val="single" w:sz="4" w:space="0" w:color="auto"/>
              <w:bottom w:val="single" w:sz="4" w:space="0" w:color="auto"/>
            </w:tcBorders>
          </w:tcPr>
          <w:p w14:paraId="27259C09" w14:textId="77777777" w:rsidR="003E2F36" w:rsidRPr="003E2F36" w:rsidRDefault="003E2F36" w:rsidP="003E2F36">
            <w:pPr>
              <w:pStyle w:val="MDPI42tablebody"/>
            </w:pPr>
            <w:r w:rsidRPr="003E2F36">
              <w:t>General specifications</w:t>
            </w:r>
          </w:p>
        </w:tc>
        <w:tc>
          <w:tcPr>
            <w:tcW w:w="3840" w:type="dxa"/>
            <w:tcBorders>
              <w:top w:val="single" w:sz="4" w:space="0" w:color="auto"/>
            </w:tcBorders>
          </w:tcPr>
          <w:p w14:paraId="68DFCA80" w14:textId="77777777" w:rsidR="003E2F36" w:rsidRPr="003E2F36" w:rsidRDefault="003E2F36" w:rsidP="003E2F36">
            <w:pPr>
              <w:pStyle w:val="MDPI42tablebody"/>
            </w:pPr>
            <w:r w:rsidRPr="003E2F36">
              <w:t>Drone Type</w:t>
            </w:r>
          </w:p>
        </w:tc>
        <w:tc>
          <w:tcPr>
            <w:tcW w:w="3435" w:type="dxa"/>
            <w:tcBorders>
              <w:top w:val="single" w:sz="4" w:space="0" w:color="auto"/>
            </w:tcBorders>
          </w:tcPr>
          <w:p w14:paraId="6C688A68" w14:textId="77777777" w:rsidR="003E2F36" w:rsidRPr="003E2F36" w:rsidRDefault="003E2F36" w:rsidP="003E2F36">
            <w:pPr>
              <w:pStyle w:val="MDPI42tablebody"/>
            </w:pPr>
            <w:r w:rsidRPr="003E2F36">
              <w:t>Quadcopter</w:t>
            </w:r>
          </w:p>
        </w:tc>
      </w:tr>
      <w:tr w:rsidR="003E2F36" w:rsidRPr="003E2F36" w14:paraId="598B73FE" w14:textId="77777777" w:rsidTr="00CF42AA">
        <w:trPr>
          <w:trHeight w:val="300"/>
          <w:jc w:val="center"/>
        </w:trPr>
        <w:tc>
          <w:tcPr>
            <w:tcW w:w="1710" w:type="dxa"/>
            <w:vMerge/>
            <w:tcBorders>
              <w:bottom w:val="single" w:sz="4" w:space="0" w:color="auto"/>
            </w:tcBorders>
          </w:tcPr>
          <w:p w14:paraId="71F44F89" w14:textId="77777777" w:rsidR="003E2F36" w:rsidRPr="003E2F36" w:rsidRDefault="003E2F36" w:rsidP="003E2F36">
            <w:pPr>
              <w:pStyle w:val="MDPI42tablebody"/>
            </w:pPr>
          </w:p>
        </w:tc>
        <w:tc>
          <w:tcPr>
            <w:tcW w:w="3840" w:type="dxa"/>
          </w:tcPr>
          <w:p w14:paraId="449C1DD3" w14:textId="77777777" w:rsidR="003E2F36" w:rsidRPr="003E2F36" w:rsidRDefault="003E2F36" w:rsidP="003E2F36">
            <w:pPr>
              <w:pStyle w:val="MDPI42tablebody"/>
            </w:pPr>
            <w:r w:rsidRPr="003E2F36">
              <w:t>Make and Model</w:t>
            </w:r>
          </w:p>
        </w:tc>
        <w:tc>
          <w:tcPr>
            <w:tcW w:w="3435" w:type="dxa"/>
          </w:tcPr>
          <w:p w14:paraId="343111FA" w14:textId="77777777" w:rsidR="003E2F36" w:rsidRPr="003E2F36" w:rsidRDefault="003E2F36" w:rsidP="003E2F36">
            <w:pPr>
              <w:pStyle w:val="MDPI42tablebody"/>
            </w:pPr>
            <w:proofErr w:type="spellStart"/>
            <w:r w:rsidRPr="003E2F36">
              <w:t>Holybro</w:t>
            </w:r>
            <w:proofErr w:type="spellEnd"/>
            <w:r w:rsidRPr="003E2F36">
              <w:t xml:space="preserve"> PX4 Development Kit – X500 v2.</w:t>
            </w:r>
          </w:p>
        </w:tc>
      </w:tr>
      <w:tr w:rsidR="003E2F36" w:rsidRPr="003E2F36" w14:paraId="65585E11" w14:textId="77777777" w:rsidTr="00CF42AA">
        <w:trPr>
          <w:trHeight w:val="300"/>
          <w:jc w:val="center"/>
        </w:trPr>
        <w:tc>
          <w:tcPr>
            <w:tcW w:w="1710" w:type="dxa"/>
            <w:vMerge/>
            <w:tcBorders>
              <w:bottom w:val="single" w:sz="4" w:space="0" w:color="auto"/>
            </w:tcBorders>
          </w:tcPr>
          <w:p w14:paraId="55EDBEC0" w14:textId="77777777" w:rsidR="003E2F36" w:rsidRPr="003E2F36" w:rsidRDefault="003E2F36" w:rsidP="003E2F36">
            <w:pPr>
              <w:pStyle w:val="MDPI42tablebody"/>
            </w:pPr>
          </w:p>
        </w:tc>
        <w:tc>
          <w:tcPr>
            <w:tcW w:w="3840" w:type="dxa"/>
          </w:tcPr>
          <w:p w14:paraId="1CBB9FAC" w14:textId="77777777" w:rsidR="003E2F36" w:rsidRPr="003E2F36" w:rsidRDefault="003E2F36" w:rsidP="003E2F36">
            <w:pPr>
              <w:pStyle w:val="MDPI42tablebody"/>
            </w:pPr>
            <w:r w:rsidRPr="003E2F36">
              <w:t>Wheelbase Dimensions (mm)</w:t>
            </w:r>
          </w:p>
        </w:tc>
        <w:tc>
          <w:tcPr>
            <w:tcW w:w="3435" w:type="dxa"/>
          </w:tcPr>
          <w:p w14:paraId="64E94DBE" w14:textId="77777777" w:rsidR="003E2F36" w:rsidRPr="003E2F36" w:rsidRDefault="003E2F36" w:rsidP="003E2F36">
            <w:pPr>
              <w:pStyle w:val="MDPI42tablebody"/>
            </w:pPr>
            <w:r w:rsidRPr="003E2F36">
              <w:t>500 mm</w:t>
            </w:r>
          </w:p>
        </w:tc>
      </w:tr>
      <w:tr w:rsidR="003E2F36" w:rsidRPr="003E2F36" w14:paraId="50BC97CA" w14:textId="77777777" w:rsidTr="00CF42AA">
        <w:trPr>
          <w:trHeight w:val="300"/>
          <w:jc w:val="center"/>
        </w:trPr>
        <w:tc>
          <w:tcPr>
            <w:tcW w:w="1710" w:type="dxa"/>
            <w:vMerge/>
            <w:tcBorders>
              <w:bottom w:val="single" w:sz="4" w:space="0" w:color="auto"/>
            </w:tcBorders>
          </w:tcPr>
          <w:p w14:paraId="0A1DAF89" w14:textId="77777777" w:rsidR="003E2F36" w:rsidRPr="003E2F36" w:rsidRDefault="003E2F36" w:rsidP="003E2F36">
            <w:pPr>
              <w:pStyle w:val="MDPI42tablebody"/>
            </w:pPr>
          </w:p>
        </w:tc>
        <w:tc>
          <w:tcPr>
            <w:tcW w:w="3840" w:type="dxa"/>
          </w:tcPr>
          <w:p w14:paraId="2FE3C9D3" w14:textId="77777777" w:rsidR="003E2F36" w:rsidRPr="003E2F36" w:rsidRDefault="003E2F36" w:rsidP="003E2F36">
            <w:pPr>
              <w:pStyle w:val="MDPI42tablebody"/>
            </w:pPr>
            <w:r w:rsidRPr="003E2F36">
              <w:t>Frame Body Dimensions (L*W) (mm)</w:t>
            </w:r>
          </w:p>
        </w:tc>
        <w:tc>
          <w:tcPr>
            <w:tcW w:w="3435" w:type="dxa"/>
          </w:tcPr>
          <w:p w14:paraId="50C28030" w14:textId="77777777" w:rsidR="003E2F36" w:rsidRPr="003E2F36" w:rsidRDefault="003E2F36" w:rsidP="003E2F36">
            <w:pPr>
              <w:pStyle w:val="MDPI42tablebody"/>
            </w:pPr>
            <w:r w:rsidRPr="003E2F36">
              <w:t>144 mm*144 mm</w:t>
            </w:r>
          </w:p>
        </w:tc>
      </w:tr>
      <w:tr w:rsidR="003E2F36" w:rsidRPr="003E2F36" w14:paraId="6D981348" w14:textId="77777777" w:rsidTr="00CF42AA">
        <w:trPr>
          <w:trHeight w:val="300"/>
          <w:jc w:val="center"/>
        </w:trPr>
        <w:tc>
          <w:tcPr>
            <w:tcW w:w="1710" w:type="dxa"/>
            <w:vMerge/>
            <w:tcBorders>
              <w:bottom w:val="single" w:sz="4" w:space="0" w:color="auto"/>
            </w:tcBorders>
          </w:tcPr>
          <w:p w14:paraId="6E17FEDD" w14:textId="77777777" w:rsidR="003E2F36" w:rsidRPr="003E2F36" w:rsidRDefault="003E2F36" w:rsidP="003E2F36">
            <w:pPr>
              <w:pStyle w:val="MDPI42tablebody"/>
            </w:pPr>
          </w:p>
        </w:tc>
        <w:tc>
          <w:tcPr>
            <w:tcW w:w="3840" w:type="dxa"/>
          </w:tcPr>
          <w:p w14:paraId="2999665D" w14:textId="77777777" w:rsidR="003E2F36" w:rsidRPr="003E2F36" w:rsidRDefault="003E2F36" w:rsidP="003E2F36">
            <w:pPr>
              <w:pStyle w:val="MDPI42tablebody"/>
            </w:pPr>
            <w:r w:rsidRPr="003E2F36">
              <w:t>Dimensions with propellers (mm)</w:t>
            </w:r>
          </w:p>
        </w:tc>
        <w:tc>
          <w:tcPr>
            <w:tcW w:w="3435" w:type="dxa"/>
          </w:tcPr>
          <w:p w14:paraId="7CF8BDD8" w14:textId="77777777" w:rsidR="003E2F36" w:rsidRPr="003E2F36" w:rsidRDefault="003E2F36" w:rsidP="003E2F36">
            <w:pPr>
              <w:pStyle w:val="MDPI42tablebody"/>
            </w:pPr>
            <w:r w:rsidRPr="003E2F36">
              <w:t>630 mm * 630 mm * 247 mm</w:t>
            </w:r>
          </w:p>
        </w:tc>
      </w:tr>
      <w:tr w:rsidR="003E2F36" w:rsidRPr="003E2F36" w14:paraId="284D168F" w14:textId="77777777" w:rsidTr="00CF42AA">
        <w:trPr>
          <w:trHeight w:val="300"/>
          <w:jc w:val="center"/>
        </w:trPr>
        <w:tc>
          <w:tcPr>
            <w:tcW w:w="1710" w:type="dxa"/>
            <w:vMerge/>
            <w:tcBorders>
              <w:bottom w:val="single" w:sz="4" w:space="0" w:color="auto"/>
            </w:tcBorders>
          </w:tcPr>
          <w:p w14:paraId="7E28AF42" w14:textId="77777777" w:rsidR="003E2F36" w:rsidRPr="003E2F36" w:rsidRDefault="003E2F36" w:rsidP="003E2F36">
            <w:pPr>
              <w:pStyle w:val="MDPI42tablebody"/>
            </w:pPr>
          </w:p>
        </w:tc>
        <w:tc>
          <w:tcPr>
            <w:tcW w:w="3840" w:type="dxa"/>
          </w:tcPr>
          <w:p w14:paraId="79D86BC9" w14:textId="77777777" w:rsidR="003E2F36" w:rsidRPr="003E2F36" w:rsidRDefault="003E2F36" w:rsidP="003E2F36">
            <w:pPr>
              <w:pStyle w:val="MDPI42tablebody"/>
            </w:pPr>
            <w:r w:rsidRPr="003E2F36">
              <w:t>Weight (g)</w:t>
            </w:r>
          </w:p>
        </w:tc>
        <w:tc>
          <w:tcPr>
            <w:tcW w:w="3435" w:type="dxa"/>
          </w:tcPr>
          <w:p w14:paraId="7EAC051D" w14:textId="77777777" w:rsidR="003E2F36" w:rsidRPr="003E2F36" w:rsidRDefault="003E2F36" w:rsidP="003E2F36">
            <w:pPr>
              <w:pStyle w:val="MDPI42tablebody"/>
            </w:pPr>
            <w:r w:rsidRPr="003E2F36">
              <w:t>610 g</w:t>
            </w:r>
          </w:p>
        </w:tc>
      </w:tr>
      <w:tr w:rsidR="003E2F36" w:rsidRPr="003E2F36" w14:paraId="43B35EBD" w14:textId="77777777" w:rsidTr="00CF42AA">
        <w:trPr>
          <w:trHeight w:val="300"/>
          <w:jc w:val="center"/>
        </w:trPr>
        <w:tc>
          <w:tcPr>
            <w:tcW w:w="1710" w:type="dxa"/>
            <w:vMerge/>
            <w:tcBorders>
              <w:bottom w:val="single" w:sz="4" w:space="0" w:color="auto"/>
            </w:tcBorders>
          </w:tcPr>
          <w:p w14:paraId="30672A84" w14:textId="77777777" w:rsidR="003E2F36" w:rsidRPr="003E2F36" w:rsidRDefault="003E2F36" w:rsidP="003E2F36">
            <w:pPr>
              <w:pStyle w:val="MDPI42tablebody"/>
            </w:pPr>
          </w:p>
        </w:tc>
        <w:tc>
          <w:tcPr>
            <w:tcW w:w="3840" w:type="dxa"/>
          </w:tcPr>
          <w:p w14:paraId="00D6D722" w14:textId="77777777" w:rsidR="003E2F36" w:rsidRPr="003E2F36" w:rsidRDefault="003E2F36" w:rsidP="003E2F36">
            <w:pPr>
              <w:pStyle w:val="MDPI42tablebody"/>
            </w:pPr>
            <w:r w:rsidRPr="003E2F36">
              <w:t>Materials Used</w:t>
            </w:r>
          </w:p>
        </w:tc>
        <w:tc>
          <w:tcPr>
            <w:tcW w:w="3435" w:type="dxa"/>
          </w:tcPr>
          <w:p w14:paraId="4D07EA46" w14:textId="77777777" w:rsidR="003E2F36" w:rsidRPr="003E2F36" w:rsidRDefault="003E2F36" w:rsidP="003E2F36">
            <w:pPr>
              <w:pStyle w:val="MDPI42tablebody"/>
            </w:pPr>
            <w:r w:rsidRPr="003E2F36">
              <w:t>Carbon fiber, plastic, and fiber reinforced nylon.</w:t>
            </w:r>
          </w:p>
        </w:tc>
      </w:tr>
      <w:tr w:rsidR="003E2F36" w:rsidRPr="003E2F36" w14:paraId="2E444BFE" w14:textId="77777777" w:rsidTr="00CF42AA">
        <w:trPr>
          <w:trHeight w:val="300"/>
          <w:jc w:val="center"/>
        </w:trPr>
        <w:tc>
          <w:tcPr>
            <w:tcW w:w="1710" w:type="dxa"/>
            <w:vMerge/>
            <w:tcBorders>
              <w:bottom w:val="single" w:sz="4" w:space="0" w:color="auto"/>
            </w:tcBorders>
          </w:tcPr>
          <w:p w14:paraId="53465FC3" w14:textId="77777777" w:rsidR="003E2F36" w:rsidRPr="003E2F36" w:rsidRDefault="003E2F36" w:rsidP="003E2F36">
            <w:pPr>
              <w:pStyle w:val="MDPI42tablebody"/>
            </w:pPr>
          </w:p>
        </w:tc>
        <w:tc>
          <w:tcPr>
            <w:tcW w:w="3840" w:type="dxa"/>
          </w:tcPr>
          <w:p w14:paraId="4DD49348" w14:textId="77777777" w:rsidR="003E2F36" w:rsidRPr="003E2F36" w:rsidRDefault="003E2F36" w:rsidP="003E2F36">
            <w:pPr>
              <w:pStyle w:val="MDPI42tablebody"/>
            </w:pPr>
            <w:r w:rsidRPr="003E2F36">
              <w:t>GPS</w:t>
            </w:r>
          </w:p>
        </w:tc>
        <w:tc>
          <w:tcPr>
            <w:tcW w:w="3435" w:type="dxa"/>
          </w:tcPr>
          <w:p w14:paraId="6F230A05" w14:textId="77777777" w:rsidR="003E2F36" w:rsidRPr="003E2F36" w:rsidRDefault="003E2F36" w:rsidP="003E2F36">
            <w:pPr>
              <w:pStyle w:val="MDPI42tablebody"/>
            </w:pPr>
            <w:r w:rsidRPr="003E2F36">
              <w:t>M10 GPS module</w:t>
            </w:r>
          </w:p>
        </w:tc>
      </w:tr>
      <w:tr w:rsidR="003E2F36" w:rsidRPr="003E2F36" w14:paraId="0B4D5180" w14:textId="77777777" w:rsidTr="00CF42AA">
        <w:trPr>
          <w:trHeight w:val="300"/>
          <w:jc w:val="center"/>
        </w:trPr>
        <w:tc>
          <w:tcPr>
            <w:tcW w:w="1710" w:type="dxa"/>
            <w:vMerge/>
            <w:tcBorders>
              <w:bottom w:val="single" w:sz="4" w:space="0" w:color="auto"/>
            </w:tcBorders>
          </w:tcPr>
          <w:p w14:paraId="0D241197" w14:textId="77777777" w:rsidR="003E2F36" w:rsidRPr="003E2F36" w:rsidRDefault="003E2F36" w:rsidP="003E2F36">
            <w:pPr>
              <w:pStyle w:val="MDPI42tablebody"/>
            </w:pPr>
          </w:p>
        </w:tc>
        <w:tc>
          <w:tcPr>
            <w:tcW w:w="3840" w:type="dxa"/>
            <w:tcBorders>
              <w:bottom w:val="single" w:sz="4" w:space="0" w:color="auto"/>
            </w:tcBorders>
          </w:tcPr>
          <w:p w14:paraId="3BC377D1" w14:textId="77777777" w:rsidR="003E2F36" w:rsidRPr="003E2F36" w:rsidRDefault="003E2F36" w:rsidP="003E2F36">
            <w:pPr>
              <w:pStyle w:val="MDPI42tablebody"/>
            </w:pPr>
            <w:r w:rsidRPr="003E2F36">
              <w:t>Telemetry Radio</w:t>
            </w:r>
          </w:p>
        </w:tc>
        <w:tc>
          <w:tcPr>
            <w:tcW w:w="3435" w:type="dxa"/>
            <w:tcBorders>
              <w:bottom w:val="single" w:sz="4" w:space="0" w:color="auto"/>
            </w:tcBorders>
          </w:tcPr>
          <w:p w14:paraId="54D85BF9" w14:textId="77777777" w:rsidR="003E2F36" w:rsidRPr="003E2F36" w:rsidRDefault="003E2F36" w:rsidP="003E2F36">
            <w:pPr>
              <w:pStyle w:val="MDPI42tablebody"/>
            </w:pPr>
            <w:r w:rsidRPr="003E2F36">
              <w:t>SiK Telemetry Radio V3</w:t>
            </w:r>
          </w:p>
        </w:tc>
      </w:tr>
      <w:tr w:rsidR="003E2F36" w:rsidRPr="003E2F36" w14:paraId="38DD65EE" w14:textId="77777777" w:rsidTr="00CF42AA">
        <w:trPr>
          <w:trHeight w:val="300"/>
          <w:jc w:val="center"/>
        </w:trPr>
        <w:tc>
          <w:tcPr>
            <w:tcW w:w="1710" w:type="dxa"/>
            <w:vMerge w:val="restart"/>
            <w:tcBorders>
              <w:top w:val="single" w:sz="4" w:space="0" w:color="auto"/>
              <w:bottom w:val="single" w:sz="4" w:space="0" w:color="auto"/>
            </w:tcBorders>
          </w:tcPr>
          <w:p w14:paraId="303C6083" w14:textId="77777777" w:rsidR="003E2F36" w:rsidRPr="003E2F36" w:rsidRDefault="003E2F36" w:rsidP="003E2F36">
            <w:pPr>
              <w:pStyle w:val="MDPI42tablebody"/>
            </w:pPr>
            <w:r w:rsidRPr="003E2F36">
              <w:t>Motors</w:t>
            </w:r>
          </w:p>
        </w:tc>
        <w:tc>
          <w:tcPr>
            <w:tcW w:w="3840" w:type="dxa"/>
            <w:tcBorders>
              <w:top w:val="single" w:sz="4" w:space="0" w:color="auto"/>
            </w:tcBorders>
          </w:tcPr>
          <w:p w14:paraId="174F403C" w14:textId="77777777" w:rsidR="003E2F36" w:rsidRPr="003E2F36" w:rsidRDefault="003E2F36" w:rsidP="003E2F36">
            <w:pPr>
              <w:pStyle w:val="MDPI42tablebody"/>
            </w:pPr>
            <w:r w:rsidRPr="003E2F36">
              <w:t>Model</w:t>
            </w:r>
          </w:p>
        </w:tc>
        <w:tc>
          <w:tcPr>
            <w:tcW w:w="3435" w:type="dxa"/>
            <w:tcBorders>
              <w:top w:val="single" w:sz="4" w:space="0" w:color="auto"/>
            </w:tcBorders>
          </w:tcPr>
          <w:p w14:paraId="565FEB94" w14:textId="77777777" w:rsidR="003E2F36" w:rsidRPr="003E2F36" w:rsidRDefault="003E2F36" w:rsidP="003E2F36">
            <w:pPr>
              <w:pStyle w:val="MDPI42tablebody"/>
            </w:pPr>
            <w:r w:rsidRPr="003E2F36">
              <w:t>AIR2216II</w:t>
            </w:r>
          </w:p>
        </w:tc>
      </w:tr>
      <w:tr w:rsidR="003E2F36" w:rsidRPr="003E2F36" w14:paraId="0E95DDEC" w14:textId="77777777" w:rsidTr="00A3045B">
        <w:trPr>
          <w:trHeight w:val="300"/>
          <w:jc w:val="center"/>
        </w:trPr>
        <w:tc>
          <w:tcPr>
            <w:tcW w:w="1710" w:type="dxa"/>
            <w:vMerge/>
            <w:tcBorders>
              <w:bottom w:val="single" w:sz="4" w:space="0" w:color="auto"/>
            </w:tcBorders>
          </w:tcPr>
          <w:p w14:paraId="209C3B26" w14:textId="77777777" w:rsidR="003E2F36" w:rsidRPr="003E2F36" w:rsidRDefault="003E2F36" w:rsidP="003E2F36">
            <w:pPr>
              <w:pStyle w:val="MDPI42tablebody"/>
            </w:pPr>
          </w:p>
        </w:tc>
        <w:tc>
          <w:tcPr>
            <w:tcW w:w="3840" w:type="dxa"/>
            <w:tcBorders>
              <w:bottom w:val="single" w:sz="4" w:space="0" w:color="auto"/>
            </w:tcBorders>
          </w:tcPr>
          <w:p w14:paraId="2495D28F" w14:textId="77777777" w:rsidR="003E2F36" w:rsidRPr="003E2F36" w:rsidRDefault="003E2F36" w:rsidP="003E2F36">
            <w:pPr>
              <w:pStyle w:val="MDPI42tablebody"/>
            </w:pPr>
            <w:r w:rsidRPr="003E2F36">
              <w:t>RPM when supplied with 1 Volt (KV)</w:t>
            </w:r>
          </w:p>
        </w:tc>
        <w:tc>
          <w:tcPr>
            <w:tcW w:w="3435" w:type="dxa"/>
            <w:tcBorders>
              <w:bottom w:val="single" w:sz="4" w:space="0" w:color="auto"/>
            </w:tcBorders>
          </w:tcPr>
          <w:p w14:paraId="22BB82CE" w14:textId="77777777" w:rsidR="003E2F36" w:rsidRPr="003E2F36" w:rsidRDefault="003E2F36" w:rsidP="003E2F36">
            <w:pPr>
              <w:pStyle w:val="MDPI42tablebody"/>
            </w:pPr>
            <w:r w:rsidRPr="003E2F36">
              <w:t>920 KV</w:t>
            </w:r>
          </w:p>
        </w:tc>
      </w:tr>
      <w:tr w:rsidR="003E2F36" w:rsidRPr="003E2F36" w14:paraId="1579FFBA" w14:textId="77777777" w:rsidTr="00A3045B">
        <w:trPr>
          <w:trHeight w:val="300"/>
          <w:jc w:val="center"/>
        </w:trPr>
        <w:tc>
          <w:tcPr>
            <w:tcW w:w="1710" w:type="dxa"/>
            <w:vMerge w:val="restart"/>
            <w:tcBorders>
              <w:top w:val="single" w:sz="4" w:space="0" w:color="auto"/>
              <w:bottom w:val="single" w:sz="4" w:space="0" w:color="auto"/>
            </w:tcBorders>
          </w:tcPr>
          <w:p w14:paraId="266F6C58" w14:textId="77777777" w:rsidR="003E2F36" w:rsidRPr="003E2F36" w:rsidRDefault="003E2F36" w:rsidP="003E2F36">
            <w:pPr>
              <w:pStyle w:val="MDPI42tablebody"/>
            </w:pPr>
            <w:r w:rsidRPr="003E2F36">
              <w:t>ESCs</w:t>
            </w:r>
          </w:p>
        </w:tc>
        <w:tc>
          <w:tcPr>
            <w:tcW w:w="3840" w:type="dxa"/>
            <w:tcBorders>
              <w:top w:val="single" w:sz="4" w:space="0" w:color="auto"/>
            </w:tcBorders>
          </w:tcPr>
          <w:p w14:paraId="1B9C3BFF" w14:textId="77777777" w:rsidR="003E2F36" w:rsidRPr="003E2F36" w:rsidRDefault="003E2F36" w:rsidP="003E2F36">
            <w:pPr>
              <w:pStyle w:val="MDPI42tablebody"/>
            </w:pPr>
            <w:r w:rsidRPr="003E2F36">
              <w:t>Model</w:t>
            </w:r>
          </w:p>
        </w:tc>
        <w:tc>
          <w:tcPr>
            <w:tcW w:w="3435" w:type="dxa"/>
            <w:tcBorders>
              <w:top w:val="single" w:sz="4" w:space="0" w:color="auto"/>
            </w:tcBorders>
          </w:tcPr>
          <w:p w14:paraId="53B658D0" w14:textId="77777777" w:rsidR="003E2F36" w:rsidRPr="003E2F36" w:rsidRDefault="003E2F36" w:rsidP="003E2F36">
            <w:pPr>
              <w:pStyle w:val="MDPI42tablebody"/>
            </w:pPr>
            <w:proofErr w:type="spellStart"/>
            <w:r w:rsidRPr="003E2F36">
              <w:t>BLHeli</w:t>
            </w:r>
            <w:proofErr w:type="spellEnd"/>
            <w:r w:rsidRPr="003E2F36">
              <w:t xml:space="preserve"> S 20A</w:t>
            </w:r>
          </w:p>
        </w:tc>
      </w:tr>
      <w:tr w:rsidR="003E2F36" w:rsidRPr="003E2F36" w14:paraId="13BAB53B" w14:textId="77777777" w:rsidTr="00A3045B">
        <w:trPr>
          <w:trHeight w:val="300"/>
          <w:jc w:val="center"/>
        </w:trPr>
        <w:tc>
          <w:tcPr>
            <w:tcW w:w="1710" w:type="dxa"/>
            <w:vMerge/>
            <w:tcBorders>
              <w:bottom w:val="single" w:sz="4" w:space="0" w:color="auto"/>
            </w:tcBorders>
          </w:tcPr>
          <w:p w14:paraId="04544616" w14:textId="77777777" w:rsidR="003E2F36" w:rsidRPr="003E2F36" w:rsidRDefault="003E2F36" w:rsidP="003E2F36">
            <w:pPr>
              <w:pStyle w:val="MDPI42tablebody"/>
            </w:pPr>
          </w:p>
        </w:tc>
        <w:tc>
          <w:tcPr>
            <w:tcW w:w="3840" w:type="dxa"/>
          </w:tcPr>
          <w:p w14:paraId="3011605B" w14:textId="77777777" w:rsidR="003E2F36" w:rsidRPr="003E2F36" w:rsidRDefault="003E2F36" w:rsidP="003E2F36">
            <w:pPr>
              <w:pStyle w:val="MDPI42tablebody"/>
            </w:pPr>
            <w:r w:rsidRPr="003E2F36">
              <w:t>Constant Current (A)</w:t>
            </w:r>
          </w:p>
        </w:tc>
        <w:tc>
          <w:tcPr>
            <w:tcW w:w="3435" w:type="dxa"/>
          </w:tcPr>
          <w:p w14:paraId="25AA5CE6" w14:textId="77777777" w:rsidR="003E2F36" w:rsidRPr="003E2F36" w:rsidRDefault="003E2F36" w:rsidP="003E2F36">
            <w:pPr>
              <w:pStyle w:val="MDPI42tablebody"/>
            </w:pPr>
            <w:r w:rsidRPr="003E2F36">
              <w:t>20 A</w:t>
            </w:r>
          </w:p>
        </w:tc>
      </w:tr>
      <w:tr w:rsidR="003E2F36" w:rsidRPr="003E2F36" w14:paraId="62A0DDEF" w14:textId="77777777" w:rsidTr="00A3045B">
        <w:trPr>
          <w:trHeight w:val="300"/>
          <w:jc w:val="center"/>
        </w:trPr>
        <w:tc>
          <w:tcPr>
            <w:tcW w:w="1710" w:type="dxa"/>
            <w:vMerge/>
            <w:tcBorders>
              <w:bottom w:val="single" w:sz="4" w:space="0" w:color="auto"/>
            </w:tcBorders>
          </w:tcPr>
          <w:p w14:paraId="7CC74B75" w14:textId="77777777" w:rsidR="003E2F36" w:rsidRPr="003E2F36" w:rsidRDefault="003E2F36" w:rsidP="003E2F36">
            <w:pPr>
              <w:pStyle w:val="MDPI42tablebody"/>
            </w:pPr>
          </w:p>
        </w:tc>
        <w:tc>
          <w:tcPr>
            <w:tcW w:w="3840" w:type="dxa"/>
          </w:tcPr>
          <w:p w14:paraId="04A6BC19" w14:textId="77777777" w:rsidR="003E2F36" w:rsidRPr="003E2F36" w:rsidRDefault="003E2F36" w:rsidP="003E2F36">
            <w:pPr>
              <w:pStyle w:val="MDPI42tablebody"/>
            </w:pPr>
            <w:r w:rsidRPr="003E2F36">
              <w:t>Peak Current (A)</w:t>
            </w:r>
          </w:p>
        </w:tc>
        <w:tc>
          <w:tcPr>
            <w:tcW w:w="3435" w:type="dxa"/>
          </w:tcPr>
          <w:p w14:paraId="0B8AB07A" w14:textId="77777777" w:rsidR="003E2F36" w:rsidRPr="003E2F36" w:rsidRDefault="003E2F36" w:rsidP="003E2F36">
            <w:pPr>
              <w:pStyle w:val="MDPI42tablebody"/>
            </w:pPr>
            <w:r w:rsidRPr="003E2F36">
              <w:t>30 A</w:t>
            </w:r>
          </w:p>
        </w:tc>
      </w:tr>
      <w:tr w:rsidR="003E2F36" w:rsidRPr="003E2F36" w14:paraId="19D840FC" w14:textId="77777777" w:rsidTr="00A3045B">
        <w:trPr>
          <w:trHeight w:val="300"/>
          <w:jc w:val="center"/>
        </w:trPr>
        <w:tc>
          <w:tcPr>
            <w:tcW w:w="1710" w:type="dxa"/>
            <w:vMerge/>
            <w:tcBorders>
              <w:bottom w:val="single" w:sz="4" w:space="0" w:color="auto"/>
            </w:tcBorders>
          </w:tcPr>
          <w:p w14:paraId="506EFAB5" w14:textId="77777777" w:rsidR="003E2F36" w:rsidRPr="003E2F36" w:rsidRDefault="003E2F36" w:rsidP="003E2F36">
            <w:pPr>
              <w:pStyle w:val="MDPI42tablebody"/>
            </w:pPr>
          </w:p>
        </w:tc>
        <w:tc>
          <w:tcPr>
            <w:tcW w:w="3840" w:type="dxa"/>
          </w:tcPr>
          <w:p w14:paraId="4C94C646" w14:textId="77777777" w:rsidR="003E2F36" w:rsidRPr="003E2F36" w:rsidRDefault="003E2F36" w:rsidP="003E2F36">
            <w:pPr>
              <w:pStyle w:val="MDPI42tablebody"/>
            </w:pPr>
            <w:r w:rsidRPr="003E2F36">
              <w:t>Throttle Signal Frequency (Hz)</w:t>
            </w:r>
          </w:p>
        </w:tc>
        <w:tc>
          <w:tcPr>
            <w:tcW w:w="3435" w:type="dxa"/>
          </w:tcPr>
          <w:p w14:paraId="02874114" w14:textId="77777777" w:rsidR="003E2F36" w:rsidRPr="003E2F36" w:rsidRDefault="003E2F36" w:rsidP="003E2F36">
            <w:pPr>
              <w:pStyle w:val="MDPI42tablebody"/>
            </w:pPr>
            <w:r w:rsidRPr="003E2F36">
              <w:t>50 Hz – 600 Hz</w:t>
            </w:r>
          </w:p>
        </w:tc>
      </w:tr>
      <w:tr w:rsidR="003E2F36" w:rsidRPr="003E2F36" w14:paraId="0D6E1B8F" w14:textId="77777777" w:rsidTr="00A3045B">
        <w:trPr>
          <w:trHeight w:val="300"/>
          <w:jc w:val="center"/>
        </w:trPr>
        <w:tc>
          <w:tcPr>
            <w:tcW w:w="1710" w:type="dxa"/>
            <w:vMerge/>
            <w:tcBorders>
              <w:bottom w:val="single" w:sz="4" w:space="0" w:color="auto"/>
            </w:tcBorders>
          </w:tcPr>
          <w:p w14:paraId="1841B72D" w14:textId="77777777" w:rsidR="003E2F36" w:rsidRPr="003E2F36" w:rsidRDefault="003E2F36" w:rsidP="003E2F36">
            <w:pPr>
              <w:pStyle w:val="MDPI42tablebody"/>
            </w:pPr>
          </w:p>
        </w:tc>
        <w:tc>
          <w:tcPr>
            <w:tcW w:w="3840" w:type="dxa"/>
            <w:tcBorders>
              <w:bottom w:val="single" w:sz="4" w:space="0" w:color="auto"/>
            </w:tcBorders>
          </w:tcPr>
          <w:p w14:paraId="2C1D0999" w14:textId="77777777" w:rsidR="003E2F36" w:rsidRPr="003E2F36" w:rsidRDefault="003E2F36" w:rsidP="003E2F36">
            <w:pPr>
              <w:pStyle w:val="MDPI42tablebody"/>
            </w:pPr>
            <w:r w:rsidRPr="003E2F36">
              <w:t>Power Connector</w:t>
            </w:r>
          </w:p>
        </w:tc>
        <w:tc>
          <w:tcPr>
            <w:tcW w:w="3435" w:type="dxa"/>
            <w:tcBorders>
              <w:bottom w:val="single" w:sz="4" w:space="0" w:color="auto"/>
            </w:tcBorders>
          </w:tcPr>
          <w:p w14:paraId="7105FAA9" w14:textId="77777777" w:rsidR="003E2F36" w:rsidRPr="003E2F36" w:rsidRDefault="003E2F36" w:rsidP="003E2F36">
            <w:pPr>
              <w:pStyle w:val="MDPI42tablebody"/>
            </w:pPr>
            <w:r w:rsidRPr="003E2F36">
              <w:t>XT30</w:t>
            </w:r>
          </w:p>
        </w:tc>
      </w:tr>
      <w:tr w:rsidR="003E2F36" w:rsidRPr="003E2F36" w14:paraId="4B1D245D" w14:textId="77777777" w:rsidTr="00A3045B">
        <w:trPr>
          <w:trHeight w:val="300"/>
          <w:jc w:val="center"/>
        </w:trPr>
        <w:tc>
          <w:tcPr>
            <w:tcW w:w="1710" w:type="dxa"/>
            <w:vMerge w:val="restart"/>
            <w:tcBorders>
              <w:top w:val="single" w:sz="4" w:space="0" w:color="auto"/>
              <w:bottom w:val="single" w:sz="4" w:space="0" w:color="auto"/>
            </w:tcBorders>
          </w:tcPr>
          <w:p w14:paraId="542401A8" w14:textId="77777777" w:rsidR="003E2F36" w:rsidRPr="003E2F36" w:rsidRDefault="003E2F36" w:rsidP="003E2F36">
            <w:pPr>
              <w:pStyle w:val="MDPI42tablebody"/>
            </w:pPr>
            <w:r w:rsidRPr="003E2F36">
              <w:t>Propellers</w:t>
            </w:r>
          </w:p>
        </w:tc>
        <w:tc>
          <w:tcPr>
            <w:tcW w:w="3840" w:type="dxa"/>
            <w:tcBorders>
              <w:top w:val="single" w:sz="4" w:space="0" w:color="auto"/>
            </w:tcBorders>
          </w:tcPr>
          <w:p w14:paraId="04607987" w14:textId="77777777" w:rsidR="003E2F36" w:rsidRPr="003E2F36" w:rsidRDefault="003E2F36" w:rsidP="003E2F36">
            <w:pPr>
              <w:pStyle w:val="MDPI42tablebody"/>
            </w:pPr>
            <w:r w:rsidRPr="003E2F36">
              <w:t>Model</w:t>
            </w:r>
          </w:p>
        </w:tc>
        <w:tc>
          <w:tcPr>
            <w:tcW w:w="3435" w:type="dxa"/>
            <w:tcBorders>
              <w:top w:val="single" w:sz="4" w:space="0" w:color="auto"/>
            </w:tcBorders>
          </w:tcPr>
          <w:p w14:paraId="0422EE50" w14:textId="77777777" w:rsidR="003E2F36" w:rsidRPr="003E2F36" w:rsidRDefault="003E2F36" w:rsidP="003E2F36">
            <w:pPr>
              <w:pStyle w:val="MDPI42tablebody"/>
            </w:pPr>
            <w:r w:rsidRPr="003E2F36">
              <w:t>T1045II (two blades)</w:t>
            </w:r>
          </w:p>
        </w:tc>
      </w:tr>
      <w:tr w:rsidR="003E2F36" w:rsidRPr="003E2F36" w14:paraId="73A9E5A8" w14:textId="77777777" w:rsidTr="00A3045B">
        <w:trPr>
          <w:trHeight w:val="300"/>
          <w:jc w:val="center"/>
        </w:trPr>
        <w:tc>
          <w:tcPr>
            <w:tcW w:w="1710" w:type="dxa"/>
            <w:vMerge/>
            <w:tcBorders>
              <w:bottom w:val="single" w:sz="4" w:space="0" w:color="auto"/>
            </w:tcBorders>
          </w:tcPr>
          <w:p w14:paraId="3808F18E" w14:textId="77777777" w:rsidR="003E2F36" w:rsidRPr="003E2F36" w:rsidRDefault="003E2F36" w:rsidP="003E2F36">
            <w:pPr>
              <w:pStyle w:val="MDPI42tablebody"/>
            </w:pPr>
          </w:p>
        </w:tc>
        <w:tc>
          <w:tcPr>
            <w:tcW w:w="3840" w:type="dxa"/>
          </w:tcPr>
          <w:p w14:paraId="4A27B265" w14:textId="77777777" w:rsidR="003E2F36" w:rsidRPr="003E2F36" w:rsidRDefault="003E2F36" w:rsidP="003E2F36">
            <w:pPr>
              <w:pStyle w:val="MDPI42tablebody"/>
            </w:pPr>
            <w:r w:rsidRPr="003E2F36">
              <w:t>Size (in)</w:t>
            </w:r>
          </w:p>
        </w:tc>
        <w:tc>
          <w:tcPr>
            <w:tcW w:w="3435" w:type="dxa"/>
          </w:tcPr>
          <w:p w14:paraId="6FF3B66A" w14:textId="77777777" w:rsidR="003E2F36" w:rsidRPr="003E2F36" w:rsidRDefault="003E2F36" w:rsidP="003E2F36">
            <w:pPr>
              <w:pStyle w:val="MDPI42tablebody"/>
            </w:pPr>
            <w:r w:rsidRPr="003E2F36">
              <w:t>10”</w:t>
            </w:r>
          </w:p>
        </w:tc>
      </w:tr>
      <w:tr w:rsidR="003E2F36" w:rsidRPr="003E2F36" w14:paraId="12377360" w14:textId="77777777" w:rsidTr="00A3045B">
        <w:trPr>
          <w:trHeight w:val="300"/>
          <w:jc w:val="center"/>
        </w:trPr>
        <w:tc>
          <w:tcPr>
            <w:tcW w:w="1710" w:type="dxa"/>
            <w:vMerge/>
            <w:tcBorders>
              <w:bottom w:val="single" w:sz="4" w:space="0" w:color="auto"/>
            </w:tcBorders>
          </w:tcPr>
          <w:p w14:paraId="57DC66A0" w14:textId="77777777" w:rsidR="003E2F36" w:rsidRPr="003E2F36" w:rsidRDefault="003E2F36" w:rsidP="003E2F36">
            <w:pPr>
              <w:pStyle w:val="MDPI42tablebody"/>
            </w:pPr>
          </w:p>
        </w:tc>
        <w:tc>
          <w:tcPr>
            <w:tcW w:w="3840" w:type="dxa"/>
          </w:tcPr>
          <w:p w14:paraId="3D59E70F" w14:textId="77777777" w:rsidR="003E2F36" w:rsidRPr="003E2F36" w:rsidRDefault="003E2F36" w:rsidP="003E2F36">
            <w:pPr>
              <w:pStyle w:val="MDPI42tablebody"/>
            </w:pPr>
            <w:r w:rsidRPr="003E2F36">
              <w:t>Pitch (in)</w:t>
            </w:r>
          </w:p>
        </w:tc>
        <w:tc>
          <w:tcPr>
            <w:tcW w:w="3435" w:type="dxa"/>
          </w:tcPr>
          <w:p w14:paraId="3D02099C" w14:textId="77777777" w:rsidR="003E2F36" w:rsidRPr="003E2F36" w:rsidRDefault="003E2F36" w:rsidP="003E2F36">
            <w:pPr>
              <w:pStyle w:val="MDPI42tablebody"/>
            </w:pPr>
            <w:r w:rsidRPr="003E2F36">
              <w:t>4.5”</w:t>
            </w:r>
          </w:p>
        </w:tc>
      </w:tr>
      <w:tr w:rsidR="003E2F36" w:rsidRPr="003E2F36" w14:paraId="1C0BB3BE" w14:textId="77777777" w:rsidTr="00A3045B">
        <w:trPr>
          <w:trHeight w:val="300"/>
          <w:jc w:val="center"/>
        </w:trPr>
        <w:tc>
          <w:tcPr>
            <w:tcW w:w="1710" w:type="dxa"/>
            <w:vMerge/>
            <w:tcBorders>
              <w:bottom w:val="single" w:sz="4" w:space="0" w:color="auto"/>
            </w:tcBorders>
          </w:tcPr>
          <w:p w14:paraId="7451EB36" w14:textId="77777777" w:rsidR="003E2F36" w:rsidRPr="003E2F36" w:rsidRDefault="003E2F36" w:rsidP="003E2F36">
            <w:pPr>
              <w:pStyle w:val="MDPI42tablebody"/>
            </w:pPr>
          </w:p>
        </w:tc>
        <w:tc>
          <w:tcPr>
            <w:tcW w:w="3840" w:type="dxa"/>
            <w:tcBorders>
              <w:bottom w:val="single" w:sz="4" w:space="0" w:color="auto"/>
            </w:tcBorders>
          </w:tcPr>
          <w:p w14:paraId="05B95F72" w14:textId="77777777" w:rsidR="003E2F36" w:rsidRPr="003E2F36" w:rsidRDefault="003E2F36" w:rsidP="003E2F36">
            <w:pPr>
              <w:pStyle w:val="MDPI42tablebody"/>
            </w:pPr>
            <w:r w:rsidRPr="003E2F36">
              <w:t>Thrust Limitation (Kg)</w:t>
            </w:r>
          </w:p>
        </w:tc>
        <w:tc>
          <w:tcPr>
            <w:tcW w:w="3435" w:type="dxa"/>
            <w:tcBorders>
              <w:bottom w:val="single" w:sz="4" w:space="0" w:color="auto"/>
            </w:tcBorders>
          </w:tcPr>
          <w:p w14:paraId="338F5063" w14:textId="77777777" w:rsidR="003E2F36" w:rsidRPr="003E2F36" w:rsidRDefault="003E2F36" w:rsidP="003E2F36">
            <w:pPr>
              <w:pStyle w:val="MDPI42tablebody"/>
            </w:pPr>
            <w:r w:rsidRPr="003E2F36">
              <w:t>1.2 Kg</w:t>
            </w:r>
          </w:p>
        </w:tc>
      </w:tr>
      <w:tr w:rsidR="003E2F36" w:rsidRPr="003E2F36" w14:paraId="45B05578" w14:textId="77777777" w:rsidTr="00AF79FD">
        <w:trPr>
          <w:trHeight w:val="300"/>
          <w:jc w:val="center"/>
        </w:trPr>
        <w:tc>
          <w:tcPr>
            <w:tcW w:w="1710" w:type="dxa"/>
            <w:vMerge w:val="restart"/>
            <w:tcBorders>
              <w:top w:val="single" w:sz="4" w:space="0" w:color="auto"/>
            </w:tcBorders>
          </w:tcPr>
          <w:p w14:paraId="07FB4855" w14:textId="77777777" w:rsidR="003E2F36" w:rsidRPr="003E2F36" w:rsidRDefault="003E2F36" w:rsidP="003E2F36">
            <w:pPr>
              <w:pStyle w:val="MDPI42tablebody"/>
            </w:pPr>
            <w:r w:rsidRPr="003E2F36">
              <w:t>PDB</w:t>
            </w:r>
          </w:p>
        </w:tc>
        <w:tc>
          <w:tcPr>
            <w:tcW w:w="3840" w:type="dxa"/>
            <w:tcBorders>
              <w:top w:val="single" w:sz="4" w:space="0" w:color="auto"/>
            </w:tcBorders>
          </w:tcPr>
          <w:p w14:paraId="4E12A338" w14:textId="77777777" w:rsidR="003E2F36" w:rsidRPr="003E2F36" w:rsidRDefault="003E2F36" w:rsidP="003E2F36">
            <w:pPr>
              <w:pStyle w:val="MDPI42tablebody"/>
            </w:pPr>
            <w:r w:rsidRPr="003E2F36">
              <w:t>Make</w:t>
            </w:r>
          </w:p>
        </w:tc>
        <w:tc>
          <w:tcPr>
            <w:tcW w:w="3435" w:type="dxa"/>
            <w:tcBorders>
              <w:top w:val="single" w:sz="4" w:space="0" w:color="auto"/>
            </w:tcBorders>
          </w:tcPr>
          <w:p w14:paraId="3C0C79FB" w14:textId="77777777" w:rsidR="003E2F36" w:rsidRPr="003E2F36" w:rsidRDefault="003E2F36" w:rsidP="003E2F36">
            <w:pPr>
              <w:pStyle w:val="MDPI42tablebody"/>
            </w:pPr>
            <w:proofErr w:type="spellStart"/>
            <w:r w:rsidRPr="003E2F36">
              <w:t>Holybro</w:t>
            </w:r>
            <w:proofErr w:type="spellEnd"/>
          </w:p>
        </w:tc>
      </w:tr>
      <w:tr w:rsidR="003E2F36" w:rsidRPr="003E2F36" w14:paraId="4975AF87" w14:textId="77777777" w:rsidTr="00AF79FD">
        <w:trPr>
          <w:trHeight w:val="300"/>
          <w:jc w:val="center"/>
        </w:trPr>
        <w:tc>
          <w:tcPr>
            <w:tcW w:w="1710" w:type="dxa"/>
            <w:vMerge/>
            <w:tcBorders>
              <w:bottom w:val="single" w:sz="4" w:space="0" w:color="auto"/>
            </w:tcBorders>
          </w:tcPr>
          <w:p w14:paraId="18CBBAC8" w14:textId="77777777" w:rsidR="003E2F36" w:rsidRPr="003E2F36" w:rsidRDefault="003E2F36" w:rsidP="003E2F36">
            <w:pPr>
              <w:pStyle w:val="MDPI42tablebody"/>
            </w:pPr>
          </w:p>
        </w:tc>
        <w:tc>
          <w:tcPr>
            <w:tcW w:w="3840" w:type="dxa"/>
            <w:tcBorders>
              <w:bottom w:val="single" w:sz="4" w:space="0" w:color="auto"/>
            </w:tcBorders>
          </w:tcPr>
          <w:p w14:paraId="5AC94A7E" w14:textId="77777777" w:rsidR="003E2F36" w:rsidRPr="003E2F36" w:rsidRDefault="003E2F36" w:rsidP="003E2F36">
            <w:pPr>
              <w:pStyle w:val="MDPI42tablebody"/>
            </w:pPr>
            <w:r w:rsidRPr="003E2F36">
              <w:t>Power Connectors</w:t>
            </w:r>
          </w:p>
        </w:tc>
        <w:tc>
          <w:tcPr>
            <w:tcW w:w="3435" w:type="dxa"/>
            <w:tcBorders>
              <w:bottom w:val="single" w:sz="4" w:space="0" w:color="auto"/>
            </w:tcBorders>
          </w:tcPr>
          <w:p w14:paraId="773BBAAE" w14:textId="77777777" w:rsidR="003E2F36" w:rsidRPr="003E2F36" w:rsidRDefault="003E2F36" w:rsidP="003E2F36">
            <w:pPr>
              <w:pStyle w:val="MDPI42tablebody"/>
            </w:pPr>
            <w:r w:rsidRPr="003E2F36">
              <w:t>XT60 for battery, XT30 for other peripherals like ESC.</w:t>
            </w:r>
          </w:p>
        </w:tc>
      </w:tr>
      <w:tr w:rsidR="003E2F36" w:rsidRPr="003E2F36" w14:paraId="46983375" w14:textId="77777777" w:rsidTr="00AF79FD">
        <w:trPr>
          <w:trHeight w:val="300"/>
          <w:jc w:val="center"/>
        </w:trPr>
        <w:tc>
          <w:tcPr>
            <w:tcW w:w="1710" w:type="dxa"/>
            <w:vMerge w:val="restart"/>
            <w:tcBorders>
              <w:top w:val="single" w:sz="4" w:space="0" w:color="auto"/>
              <w:bottom w:val="single" w:sz="4" w:space="0" w:color="auto"/>
            </w:tcBorders>
          </w:tcPr>
          <w:p w14:paraId="42DBB3DF" w14:textId="77777777" w:rsidR="003E2F36" w:rsidRPr="003E2F36" w:rsidRDefault="003E2F36" w:rsidP="003E2F36">
            <w:pPr>
              <w:pStyle w:val="MDPI42tablebody"/>
            </w:pPr>
            <w:r w:rsidRPr="003E2F36">
              <w:t>Autopilot</w:t>
            </w:r>
          </w:p>
        </w:tc>
        <w:tc>
          <w:tcPr>
            <w:tcW w:w="3840" w:type="dxa"/>
            <w:tcBorders>
              <w:top w:val="single" w:sz="4" w:space="0" w:color="auto"/>
            </w:tcBorders>
          </w:tcPr>
          <w:p w14:paraId="01904616" w14:textId="77777777" w:rsidR="003E2F36" w:rsidRPr="003E2F36" w:rsidRDefault="003E2F36" w:rsidP="003E2F36">
            <w:pPr>
              <w:pStyle w:val="MDPI42tablebody"/>
            </w:pPr>
            <w:r w:rsidRPr="003E2F36">
              <w:t>Model</w:t>
            </w:r>
          </w:p>
        </w:tc>
        <w:tc>
          <w:tcPr>
            <w:tcW w:w="3435" w:type="dxa"/>
            <w:tcBorders>
              <w:top w:val="single" w:sz="4" w:space="0" w:color="auto"/>
            </w:tcBorders>
          </w:tcPr>
          <w:p w14:paraId="16DD65D4" w14:textId="77777777" w:rsidR="003E2F36" w:rsidRPr="003E2F36" w:rsidRDefault="003E2F36" w:rsidP="003E2F36">
            <w:pPr>
              <w:pStyle w:val="MDPI42tablebody"/>
            </w:pPr>
            <w:r w:rsidRPr="003E2F36">
              <w:t>Pixhawk 6C</w:t>
            </w:r>
          </w:p>
        </w:tc>
      </w:tr>
      <w:tr w:rsidR="003E2F36" w:rsidRPr="003E2F36" w14:paraId="1CF510B7" w14:textId="77777777" w:rsidTr="00AF79FD">
        <w:trPr>
          <w:trHeight w:val="300"/>
          <w:jc w:val="center"/>
        </w:trPr>
        <w:tc>
          <w:tcPr>
            <w:tcW w:w="1710" w:type="dxa"/>
            <w:vMerge/>
            <w:tcBorders>
              <w:bottom w:val="single" w:sz="4" w:space="0" w:color="auto"/>
            </w:tcBorders>
          </w:tcPr>
          <w:p w14:paraId="57FAF2BF" w14:textId="77777777" w:rsidR="003E2F36" w:rsidRPr="003E2F36" w:rsidRDefault="003E2F36" w:rsidP="003E2F36">
            <w:pPr>
              <w:pStyle w:val="MDPI42tablebody"/>
            </w:pPr>
          </w:p>
        </w:tc>
        <w:tc>
          <w:tcPr>
            <w:tcW w:w="3840" w:type="dxa"/>
            <w:tcBorders>
              <w:bottom w:val="single" w:sz="4" w:space="0" w:color="auto"/>
            </w:tcBorders>
          </w:tcPr>
          <w:p w14:paraId="513F6672" w14:textId="77777777" w:rsidR="003E2F36" w:rsidRPr="003E2F36" w:rsidRDefault="003E2F36" w:rsidP="003E2F36">
            <w:pPr>
              <w:pStyle w:val="MDPI42tablebody"/>
            </w:pPr>
            <w:r w:rsidRPr="003E2F36">
              <w:t>Power Module</w:t>
            </w:r>
          </w:p>
        </w:tc>
        <w:tc>
          <w:tcPr>
            <w:tcW w:w="3435" w:type="dxa"/>
            <w:tcBorders>
              <w:bottom w:val="single" w:sz="4" w:space="0" w:color="auto"/>
            </w:tcBorders>
          </w:tcPr>
          <w:p w14:paraId="084A142F" w14:textId="77777777" w:rsidR="003E2F36" w:rsidRPr="003E2F36" w:rsidRDefault="003E2F36" w:rsidP="003E2F36">
            <w:pPr>
              <w:pStyle w:val="MDPI42tablebody"/>
            </w:pPr>
            <w:r w:rsidRPr="003E2F36">
              <w:t>PM02 V3</w:t>
            </w:r>
          </w:p>
        </w:tc>
      </w:tr>
      <w:tr w:rsidR="003E2F36" w:rsidRPr="003E2F36" w14:paraId="0D412B0E" w14:textId="77777777" w:rsidTr="00AF79FD">
        <w:trPr>
          <w:trHeight w:val="300"/>
          <w:jc w:val="center"/>
        </w:trPr>
        <w:tc>
          <w:tcPr>
            <w:tcW w:w="1710" w:type="dxa"/>
            <w:vMerge w:val="restart"/>
            <w:tcBorders>
              <w:top w:val="single" w:sz="4" w:space="0" w:color="auto"/>
            </w:tcBorders>
          </w:tcPr>
          <w:p w14:paraId="008EF475" w14:textId="77777777" w:rsidR="003E2F36" w:rsidRPr="003E2F36" w:rsidRDefault="003E2F36" w:rsidP="003E2F36">
            <w:pPr>
              <w:pStyle w:val="MDPI42tablebody"/>
            </w:pPr>
            <w:r w:rsidRPr="003E2F36">
              <w:t>Battery</w:t>
            </w:r>
          </w:p>
        </w:tc>
        <w:tc>
          <w:tcPr>
            <w:tcW w:w="3840" w:type="dxa"/>
            <w:tcBorders>
              <w:top w:val="single" w:sz="4" w:space="0" w:color="auto"/>
            </w:tcBorders>
          </w:tcPr>
          <w:p w14:paraId="0744D3EC" w14:textId="77777777" w:rsidR="003E2F36" w:rsidRPr="003E2F36" w:rsidRDefault="003E2F36" w:rsidP="003E2F36">
            <w:pPr>
              <w:pStyle w:val="MDPI42tablebody"/>
            </w:pPr>
            <w:r w:rsidRPr="003E2F36">
              <w:t>Model</w:t>
            </w:r>
          </w:p>
        </w:tc>
        <w:tc>
          <w:tcPr>
            <w:tcW w:w="3435" w:type="dxa"/>
            <w:tcBorders>
              <w:top w:val="single" w:sz="4" w:space="0" w:color="auto"/>
            </w:tcBorders>
          </w:tcPr>
          <w:p w14:paraId="7682A6AD" w14:textId="77777777" w:rsidR="003E2F36" w:rsidRPr="003E2F36" w:rsidRDefault="003E2F36" w:rsidP="003E2F36">
            <w:pPr>
              <w:pStyle w:val="MDPI42tablebody"/>
            </w:pPr>
            <w:r w:rsidRPr="003E2F36">
              <w:t xml:space="preserve">The hobby land 14.8V 6500 </w:t>
            </w:r>
            <w:proofErr w:type="spellStart"/>
            <w:r w:rsidRPr="003E2F36">
              <w:t>mAh</w:t>
            </w:r>
            <w:proofErr w:type="spellEnd"/>
            <w:r w:rsidRPr="003E2F36">
              <w:t xml:space="preserve"> 75C 4S LiPo Battery</w:t>
            </w:r>
          </w:p>
        </w:tc>
      </w:tr>
      <w:tr w:rsidR="003E2F36" w:rsidRPr="003E2F36" w14:paraId="0BFA4A23" w14:textId="77777777" w:rsidTr="0091339E">
        <w:trPr>
          <w:trHeight w:val="300"/>
          <w:jc w:val="center"/>
        </w:trPr>
        <w:tc>
          <w:tcPr>
            <w:tcW w:w="1710" w:type="dxa"/>
            <w:vMerge/>
          </w:tcPr>
          <w:p w14:paraId="181D7F0C" w14:textId="77777777" w:rsidR="003E2F36" w:rsidRPr="003E2F36" w:rsidRDefault="003E2F36" w:rsidP="003E2F36">
            <w:pPr>
              <w:pStyle w:val="MDPI42tablebody"/>
            </w:pPr>
          </w:p>
        </w:tc>
        <w:tc>
          <w:tcPr>
            <w:tcW w:w="3840" w:type="dxa"/>
          </w:tcPr>
          <w:p w14:paraId="3E9FA35C" w14:textId="77777777" w:rsidR="003E2F36" w:rsidRPr="003E2F36" w:rsidRDefault="003E2F36" w:rsidP="003E2F36">
            <w:pPr>
              <w:pStyle w:val="MDPI42tablebody"/>
            </w:pPr>
            <w:r w:rsidRPr="003E2F36">
              <w:t>Weight (g)</w:t>
            </w:r>
          </w:p>
        </w:tc>
        <w:tc>
          <w:tcPr>
            <w:tcW w:w="3435" w:type="dxa"/>
          </w:tcPr>
          <w:p w14:paraId="0D4ADC83" w14:textId="77777777" w:rsidR="003E2F36" w:rsidRPr="003E2F36" w:rsidRDefault="003E2F36" w:rsidP="003E2F36">
            <w:pPr>
              <w:pStyle w:val="MDPI42tablebody"/>
            </w:pPr>
            <w:r w:rsidRPr="003E2F36">
              <w:t>480 g</w:t>
            </w:r>
          </w:p>
        </w:tc>
      </w:tr>
      <w:tr w:rsidR="003E2F36" w:rsidRPr="003E2F36" w14:paraId="7C77104C" w14:textId="77777777" w:rsidTr="0091339E">
        <w:trPr>
          <w:trHeight w:val="300"/>
          <w:jc w:val="center"/>
        </w:trPr>
        <w:tc>
          <w:tcPr>
            <w:tcW w:w="1710" w:type="dxa"/>
            <w:vMerge/>
          </w:tcPr>
          <w:p w14:paraId="1BFACB34" w14:textId="77777777" w:rsidR="003E2F36" w:rsidRPr="003E2F36" w:rsidRDefault="003E2F36" w:rsidP="003E2F36">
            <w:pPr>
              <w:pStyle w:val="MDPI42tablebody"/>
            </w:pPr>
          </w:p>
        </w:tc>
        <w:tc>
          <w:tcPr>
            <w:tcW w:w="3840" w:type="dxa"/>
          </w:tcPr>
          <w:p w14:paraId="7F523CFD" w14:textId="77777777" w:rsidR="003E2F36" w:rsidRPr="003E2F36" w:rsidRDefault="003E2F36" w:rsidP="003E2F36">
            <w:pPr>
              <w:pStyle w:val="MDPI42tablebody"/>
            </w:pPr>
            <w:r w:rsidRPr="003E2F36">
              <w:t>Maximum voltage (V)</w:t>
            </w:r>
          </w:p>
        </w:tc>
        <w:tc>
          <w:tcPr>
            <w:tcW w:w="3435" w:type="dxa"/>
          </w:tcPr>
          <w:p w14:paraId="10FAB178" w14:textId="2BF9BABE" w:rsidR="003E2F36" w:rsidRPr="003E2F36" w:rsidRDefault="003E2F36" w:rsidP="003E2F36">
            <w:pPr>
              <w:pStyle w:val="MDPI42tablebody"/>
            </w:pPr>
            <w:r w:rsidRPr="003E2F36">
              <w:t>1</w:t>
            </w:r>
            <w:r w:rsidR="007C3B47">
              <w:t>4</w:t>
            </w:r>
            <w:r w:rsidRPr="003E2F36">
              <w:t>.8 V</w:t>
            </w:r>
          </w:p>
        </w:tc>
      </w:tr>
      <w:tr w:rsidR="003E2F36" w:rsidRPr="003E2F36" w14:paraId="55C95CE4" w14:textId="77777777" w:rsidTr="0091339E">
        <w:trPr>
          <w:trHeight w:val="300"/>
          <w:jc w:val="center"/>
        </w:trPr>
        <w:tc>
          <w:tcPr>
            <w:tcW w:w="1710" w:type="dxa"/>
            <w:vMerge/>
          </w:tcPr>
          <w:p w14:paraId="7EB92D4A" w14:textId="77777777" w:rsidR="003E2F36" w:rsidRPr="003E2F36" w:rsidRDefault="003E2F36" w:rsidP="003E2F36">
            <w:pPr>
              <w:pStyle w:val="MDPI42tablebody"/>
            </w:pPr>
          </w:p>
        </w:tc>
        <w:tc>
          <w:tcPr>
            <w:tcW w:w="3840" w:type="dxa"/>
          </w:tcPr>
          <w:p w14:paraId="210B6F7D" w14:textId="77777777" w:rsidR="003E2F36" w:rsidRPr="003E2F36" w:rsidRDefault="003E2F36" w:rsidP="003E2F36">
            <w:pPr>
              <w:pStyle w:val="MDPI42tablebody"/>
            </w:pPr>
            <w:r w:rsidRPr="003E2F36">
              <w:t>Electrical Charge (</w:t>
            </w:r>
            <w:proofErr w:type="spellStart"/>
            <w:r w:rsidRPr="003E2F36">
              <w:t>mAh</w:t>
            </w:r>
            <w:proofErr w:type="spellEnd"/>
            <w:r w:rsidRPr="003E2F36">
              <w:t>)</w:t>
            </w:r>
          </w:p>
        </w:tc>
        <w:tc>
          <w:tcPr>
            <w:tcW w:w="3435" w:type="dxa"/>
          </w:tcPr>
          <w:p w14:paraId="4EC0CEC6" w14:textId="77777777" w:rsidR="003E2F36" w:rsidRPr="003E2F36" w:rsidRDefault="003E2F36" w:rsidP="003E2F36">
            <w:pPr>
              <w:pStyle w:val="MDPI42tablebody"/>
            </w:pPr>
            <w:r w:rsidRPr="003E2F36">
              <w:t xml:space="preserve">6500 </w:t>
            </w:r>
            <w:proofErr w:type="spellStart"/>
            <w:r w:rsidRPr="003E2F36">
              <w:t>mAh</w:t>
            </w:r>
            <w:proofErr w:type="spellEnd"/>
          </w:p>
        </w:tc>
      </w:tr>
    </w:tbl>
    <w:p w14:paraId="18EE3BD4" w14:textId="77777777" w:rsidR="006657CB" w:rsidRDefault="006657CB" w:rsidP="00120423">
      <w:pPr>
        <w:pStyle w:val="MDPI31text"/>
        <w:ind w:left="0" w:firstLine="0"/>
      </w:pPr>
    </w:p>
    <w:p w14:paraId="10C632A7" w14:textId="591163DF" w:rsidR="005F5000" w:rsidRDefault="005F5000" w:rsidP="00D0528C">
      <w:pPr>
        <w:pStyle w:val="MDPI22heading2"/>
      </w:pPr>
      <w:r>
        <w:t>2.</w:t>
      </w:r>
      <w:r w:rsidR="005E1265">
        <w:t>2</w:t>
      </w:r>
      <w:r>
        <w:t xml:space="preserve"> Under-</w:t>
      </w:r>
      <w:r w:rsidR="00860C3F">
        <w:t>rubble Detection</w:t>
      </w:r>
    </w:p>
    <w:p w14:paraId="645F60F9" w14:textId="32465765" w:rsidR="00F03938" w:rsidRPr="00F03938" w:rsidRDefault="00F03938" w:rsidP="00F03938">
      <w:pPr>
        <w:pStyle w:val="MDPI31text"/>
      </w:pPr>
      <w:r>
        <w:t xml:space="preserve">Detecting humans beneath is a challenging task as the sensor to be used has to be able to penetrate </w:t>
      </w:r>
      <w:r w:rsidR="56DD6DE4">
        <w:t xml:space="preserve">materials yet provide </w:t>
      </w:r>
      <w:r>
        <w:t>high accurac</w:t>
      </w:r>
      <w:r w:rsidR="00BF4143">
        <w:t>y</w:t>
      </w:r>
      <w:r>
        <w:t>. Therefore, multiple options were investigated according to the performed research and based on what has been used in previous literature. Due to the importance of accurate detection</w:t>
      </w:r>
      <w:r w:rsidR="5D3BCBBC">
        <w:t>,</w:t>
      </w:r>
      <w:r>
        <w:t xml:space="preserve"> multiple sensors w</w:t>
      </w:r>
      <w:r w:rsidR="49CA549C">
        <w:t>ere</w:t>
      </w:r>
      <w:r>
        <w:t xml:space="preserve"> employed for this task</w:t>
      </w:r>
      <w:r w:rsidR="003E69D2">
        <w:t xml:space="preserve"> and sensor fusion with machine learning w</w:t>
      </w:r>
      <w:r w:rsidR="26B90E56">
        <w:t>as</w:t>
      </w:r>
      <w:r w:rsidR="003E69D2">
        <w:t xml:space="preserve"> utilized to</w:t>
      </w:r>
      <w:r w:rsidR="00A2626A">
        <w:t xml:space="preserve"> improve the detection process</w:t>
      </w:r>
      <w:r>
        <w:t>. A wide range of sensors w</w:t>
      </w:r>
      <w:r w:rsidR="1D4CCD76">
        <w:t>ere</w:t>
      </w:r>
      <w:r>
        <w:t xml:space="preserve"> investigated</w:t>
      </w:r>
      <w:r w:rsidR="704514ED">
        <w:t>,</w:t>
      </w:r>
      <w:r>
        <w:t xml:space="preserve"> such as thermal cameras, radar sensors, PIR, and voice sensors. Thermal cameras were proven to be effective if part of the trapped human is visible; however, it cannot penetrate any material. Voice recognition sensors were also </w:t>
      </w:r>
      <w:r w:rsidR="007F5CCF">
        <w:t>considered</w:t>
      </w:r>
      <w:r>
        <w:t xml:space="preserve">, but they require intensive signal processing and may not function properly if the survivor is not able to scream or other sounds from the environment are being falsely detected. Therefore, these two options were ignored, and we have chosen to explore two radar techniques </w:t>
      </w:r>
      <w:sdt>
        <w:sdtPr>
          <w:tag w:val="MENDELEY_CITATION_v3_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"/>
          <w:id w:val="1100072708"/>
          <w:placeholder>
            <w:docPart w:val="A73518892FE943259D6D79F6B596AA78"/>
          </w:placeholder>
        </w:sdtPr>
        <w:sdtEndPr/>
        <w:sdtContent>
          <w:r w:rsidR="00AF13A3">
            <w:t>[</w:t>
          </w:r>
          <w:r w:rsidR="00357C89">
            <w:t>36</w:t>
          </w:r>
          <w:r w:rsidR="00AF13A3">
            <w:t>]</w:t>
          </w:r>
        </w:sdtContent>
      </w:sdt>
      <w:r>
        <w:t xml:space="preserve"> and PIR sensors because </w:t>
      </w:r>
      <w:r w:rsidR="002E1474">
        <w:t>they</w:t>
      </w:r>
      <w:r>
        <w:t xml:space="preserve"> can be seamlessly integrated into our system.</w:t>
      </w:r>
    </w:p>
    <w:p w14:paraId="0C2BBF2B" w14:textId="44D3FEFE" w:rsidR="00E22196" w:rsidRPr="00445B12" w:rsidRDefault="00F03938" w:rsidP="00445B12">
      <w:pPr>
        <w:pStyle w:val="MDPI31text"/>
      </w:pPr>
      <w:r w:rsidRPr="00F03938">
        <w:t>Radar technology offers distinctive advantages</w:t>
      </w:r>
      <w:r w:rsidR="0018213A">
        <w:t xml:space="preserve"> as it</w:t>
      </w:r>
      <w:r w:rsidRPr="00F03938">
        <w:t xml:space="preserve"> can penetrate various materials; however, the extent of penetration depends on material properties and signal characteristics. Previous studies have demonstrated that radars can capture vital signals of humans through walls [25]. The chosen radar sensors are compact and lightweight, meeting the </w:t>
      </w:r>
      <w:r w:rsidR="00D22CED">
        <w:t>limitations</w:t>
      </w:r>
      <w:r w:rsidRPr="00F03938">
        <w:t xml:space="preserve"> of the drone payload capacity.</w:t>
      </w:r>
      <w:r w:rsidR="00447DF6">
        <w:t xml:space="preserve"> </w:t>
      </w:r>
      <w:r w:rsidR="00447DF6" w:rsidRPr="00F03938">
        <w:t xml:space="preserve">As detailed in </w:t>
      </w:r>
      <w:sdt>
        <w:sdtPr>
          <w:tag w:val="MENDELEY_CITATION_v3_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"/>
          <w:id w:val="-1602717632"/>
          <w:placeholder>
            <w:docPart w:val="44915FCF6F524988A50A1FB77F8A87F4"/>
          </w:placeholder>
        </w:sdtPr>
        <w:sdtEndPr/>
        <w:sdtContent>
          <w:r w:rsidR="00AF13A3" w:rsidRPr="00AF13A3">
            <w:t>[</w:t>
          </w:r>
          <w:r w:rsidR="00357C89" w:rsidRPr="00357C89">
            <w:t>24</w:t>
          </w:r>
          <w:r w:rsidR="00AF13A3" w:rsidRPr="00AF13A3">
            <w:t>]</w:t>
          </w:r>
        </w:sdtContent>
      </w:sdt>
      <w:r w:rsidR="00447DF6" w:rsidRPr="00F03938">
        <w:t xml:space="preserve">, Frequency-Modulated Continuous Wave (FMCW) radars were identified as a potential solution to detect buried survivors. Moreover, the ultra-wideband technique (UWB) was used in </w:t>
      </w:r>
      <w:sdt>
        <w:sdtPr>
          <w:tag w:val="MENDELEY_CITATION_v3_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"/>
          <w:id w:val="1836727683"/>
          <w:placeholder>
            <w:docPart w:val="44915FCF6F524988A50A1FB77F8A87F4"/>
          </w:placeholder>
        </w:sdtPr>
        <w:sdtEndPr/>
        <w:sdtContent>
          <w:r w:rsidR="00AF13A3" w:rsidRPr="00AF13A3">
            <w:t>[</w:t>
          </w:r>
          <w:r w:rsidR="00357C89" w:rsidRPr="00357C89">
            <w:t>26</w:t>
          </w:r>
          <w:r w:rsidR="00AF13A3" w:rsidRPr="00AF13A3">
            <w:t>]</w:t>
          </w:r>
        </w:sdtContent>
      </w:sdt>
      <w:r w:rsidR="00447DF6" w:rsidRPr="00F03938">
        <w:t xml:space="preserve"> and showed that it can detect human presence through the wall. Therefore, two sensors w</w:t>
      </w:r>
      <w:r w:rsidR="00447DF6">
        <w:t>ere used</w:t>
      </w:r>
      <w:r w:rsidR="00447DF6" w:rsidRPr="00F03938">
        <w:t xml:space="preserve"> for </w:t>
      </w:r>
      <w:r w:rsidR="00447DF6" w:rsidRPr="00445B12">
        <w:t xml:space="preserve">testing: the </w:t>
      </w:r>
      <w:proofErr w:type="spellStart"/>
      <w:r w:rsidR="00447DF6" w:rsidRPr="00445B12">
        <w:t>Parallx</w:t>
      </w:r>
      <w:proofErr w:type="spellEnd"/>
      <w:r w:rsidR="00447DF6" w:rsidRPr="00445B12">
        <w:t xml:space="preserve"> X-Band Motion Detector, leveraging UWB technology, and the </w:t>
      </w:r>
      <w:proofErr w:type="spellStart"/>
      <w:r w:rsidR="00447DF6" w:rsidRPr="00445B12">
        <w:t>DfRobot</w:t>
      </w:r>
      <w:proofErr w:type="spellEnd"/>
      <w:r w:rsidR="00447DF6" w:rsidRPr="00445B12">
        <w:t xml:space="preserve"> </w:t>
      </w:r>
      <w:proofErr w:type="spellStart"/>
      <w:r w:rsidR="00447DF6" w:rsidRPr="00445B12">
        <w:t>mmwave</w:t>
      </w:r>
      <w:proofErr w:type="spellEnd"/>
      <w:r w:rsidR="00447DF6" w:rsidRPr="00445B12">
        <w:t xml:space="preserve"> - 24GHz Microwave Radar Distance Sensor, which utilizes the FMCW principle. </w:t>
      </w:r>
      <w:r w:rsidRPr="00F03938">
        <w:t>T</w:t>
      </w:r>
      <w:r w:rsidR="00295E8E" w:rsidRPr="00445B12">
        <w:t>he third sensor is</w:t>
      </w:r>
      <w:r w:rsidRPr="00F03938">
        <w:t xml:space="preserve"> the PIR sensor. It has been used in previous research and </w:t>
      </w:r>
      <w:r w:rsidR="00774431" w:rsidRPr="00445B12">
        <w:t>provided</w:t>
      </w:r>
      <w:r w:rsidRPr="00F03938">
        <w:t xml:space="preserve"> some distinctive results </w:t>
      </w:r>
      <w:sdt>
        <w:sdtPr>
          <w:tag w:val="MENDELEY_CITATION_v3_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"/>
          <w:id w:val="1593778086"/>
          <w:placeholder>
            <w:docPart w:val="BA20B03B853F4695815D92D2B659E5A8"/>
          </w:placeholder>
        </w:sdtPr>
        <w:sdtEndPr/>
        <w:sdtContent>
          <w:r w:rsidR="00AF13A3" w:rsidRPr="00AF13A3">
            <w:t>[</w:t>
          </w:r>
          <w:r w:rsidR="00357C89" w:rsidRPr="00357C89">
            <w:t>14</w:t>
          </w:r>
          <w:r w:rsidR="00AF13A3" w:rsidRPr="00AF13A3">
            <w:t>]</w:t>
          </w:r>
        </w:sdtContent>
      </w:sdt>
      <w:r w:rsidR="00774431" w:rsidRPr="00445B12">
        <w:t xml:space="preserve">. </w:t>
      </w:r>
      <w:r w:rsidRPr="00F03938">
        <w:t>PIR sensor is easy to work with and does not require extensive processing due to its passive nature</w:t>
      </w:r>
      <w:r w:rsidR="00453493" w:rsidRPr="00445B12">
        <w:t xml:space="preserve"> but it was proven to be unusable in our case.</w:t>
      </w:r>
    </w:p>
    <w:p w14:paraId="1A128AB2" w14:textId="47BB9D5F" w:rsidR="009F5616" w:rsidRDefault="00F03938" w:rsidP="00445B12">
      <w:pPr>
        <w:pStyle w:val="MDPI31text"/>
      </w:pPr>
      <w:r w:rsidRPr="00F03938">
        <w:t xml:space="preserve"> </w:t>
      </w:r>
      <w:r w:rsidR="00E22196" w:rsidRPr="00445B12">
        <w:t>Frequency-Modulated Continuous Wave (FMCW) Radar: The FMCW radar operates by continuously emitting a chirp signal and monitoring changes in the phase and frequency of the reflected signal. This technology requires stable mounting due to its sensitivity to even slight movements. The sensor under evaluation transmits signals around 24 GHz, which is relatively high compared to Ultra-Wideband (UWB) radar. Higher frequencies may result in limitations in signal penetration through obstacles and more rapid power dissipation, posing challenges in accurately capturing vital signals.</w:t>
      </w:r>
      <w:r w:rsidR="00962093" w:rsidRPr="00445B12">
        <w:t xml:space="preserve"> The UWB radar emits a short-duration impulse signal, spanning a broad frequency spectrum. It subsequently awaits the return of the signal reflected from the target object. The received signal contains information about the object</w:t>
      </w:r>
      <w:r w:rsidR="004A68E7" w:rsidRPr="00445B12">
        <w:t>’s movement</w:t>
      </w:r>
      <w:r w:rsidR="00962093" w:rsidRPr="00445B12">
        <w:t>. A series of signal processing algorithms is then applied to this signal, enabling the extraction of vital signs and the de</w:t>
      </w:r>
      <w:r w:rsidR="00AD357B" w:rsidRPr="00445B12">
        <w:t>tection</w:t>
      </w:r>
      <w:r w:rsidR="00962093" w:rsidRPr="00445B12">
        <w:t xml:space="preserve"> of human presence. </w:t>
      </w:r>
      <w:r w:rsidR="000C4A86" w:rsidRPr="00445B12">
        <w:t>A</w:t>
      </w:r>
      <w:r w:rsidR="00962093" w:rsidRPr="00445B12">
        <w:t xml:space="preserve"> distinctive merit</w:t>
      </w:r>
      <w:r w:rsidR="000C4A86" w:rsidRPr="00445B12">
        <w:t xml:space="preserve"> of the UWB radar </w:t>
      </w:r>
      <w:r w:rsidR="00962093" w:rsidRPr="00445B12">
        <w:t xml:space="preserve">is its operation around 10 GHz frequency, which provides supposedly good penetration capability with less power loss during signal transmission. A thorough discussion of the two techniques is presented in </w:t>
      </w:r>
      <w:sdt>
        <w:sdtPr>
          <w:tag w:val="MENDELEY_CITATION_v3_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"/>
          <w:id w:val="1825126389"/>
          <w:placeholder>
            <w:docPart w:val="9924E6D997FE4D7795B962DA2063A56C"/>
          </w:placeholder>
        </w:sdtPr>
        <w:sdtEndPr/>
        <w:sdtContent>
          <w:r w:rsidR="00AF13A3" w:rsidRPr="00AF13A3">
            <w:t>[</w:t>
          </w:r>
          <w:r w:rsidR="00357C89" w:rsidRPr="00357C89">
            <w:t>37</w:t>
          </w:r>
          <w:r w:rsidR="00AF13A3" w:rsidRPr="00AF13A3">
            <w:t>]</w:t>
          </w:r>
        </w:sdtContent>
      </w:sdt>
      <w:r w:rsidR="00962093" w:rsidRPr="00445B12">
        <w:t>.</w:t>
      </w:r>
    </w:p>
    <w:p w14:paraId="523B506E" w14:textId="77777777" w:rsidR="009E5CCE" w:rsidRDefault="00DB5416" w:rsidP="009E5CCE">
      <w:pPr>
        <w:pStyle w:val="MDPI51figurecaption"/>
      </w:pPr>
      <w:r>
        <w:rPr>
          <w:noProof/>
          <w:lang w:eastAsia="en-US" w:bidi="ar-SA"/>
        </w:rPr>
        <w:drawing>
          <wp:inline distT="0" distB="0" distL="0" distR="0" wp14:anchorId="5C8D9128" wp14:editId="7D265294">
            <wp:extent cx="4722778" cy="3383280"/>
            <wp:effectExtent l="0" t="0" r="1905" b="7620"/>
            <wp:docPr id="129064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8207" name="Picture 1290648207"/>
                    <pic:cNvPicPr/>
                  </pic:nvPicPr>
                  <pic:blipFill>
                    <a:blip r:embed="rId17"/>
                    <a:stretch>
                      <a:fillRect/>
                    </a:stretch>
                  </pic:blipFill>
                  <pic:spPr>
                    <a:xfrm>
                      <a:off x="0" y="0"/>
                      <a:ext cx="4722778" cy="3383280"/>
                    </a:xfrm>
                    <a:prstGeom prst="rect">
                      <a:avLst/>
                    </a:prstGeom>
                  </pic:spPr>
                </pic:pic>
              </a:graphicData>
            </a:graphic>
          </wp:inline>
        </w:drawing>
      </w:r>
    </w:p>
    <w:p w14:paraId="488976BC" w14:textId="7B4DBB8C" w:rsidR="009E5CCE" w:rsidRDefault="009E5CCE" w:rsidP="009E5CCE">
      <w:pPr>
        <w:pStyle w:val="MDPI51figurecaption"/>
      </w:pPr>
      <w:bookmarkStart w:id="11" w:name="_Ref166550514"/>
      <w:r w:rsidRPr="003D39B1">
        <w:rPr>
          <w:b/>
          <w:bCs/>
        </w:rPr>
        <w:t xml:space="preserve">Figure </w:t>
      </w:r>
      <w:r w:rsidRPr="003D39B1">
        <w:rPr>
          <w:b/>
          <w:bCs/>
        </w:rPr>
        <w:fldChar w:fldCharType="begin"/>
      </w:r>
      <w:r w:rsidRPr="003D39B1">
        <w:rPr>
          <w:b/>
          <w:bCs/>
        </w:rPr>
        <w:instrText xml:space="preserve"> SEQ Figure \* ARABIC </w:instrText>
      </w:r>
      <w:r w:rsidRPr="003D39B1">
        <w:rPr>
          <w:b/>
          <w:bCs/>
        </w:rPr>
        <w:fldChar w:fldCharType="separate"/>
      </w:r>
      <w:r w:rsidR="00D2656A">
        <w:rPr>
          <w:b/>
          <w:bCs/>
          <w:noProof/>
        </w:rPr>
        <w:t>2</w:t>
      </w:r>
      <w:r w:rsidRPr="003D39B1">
        <w:rPr>
          <w:b/>
          <w:bCs/>
        </w:rPr>
        <w:fldChar w:fldCharType="end"/>
      </w:r>
      <w:bookmarkEnd w:id="11"/>
      <w:r w:rsidR="003D39B1" w:rsidRPr="003D39B1">
        <w:rPr>
          <w:b/>
          <w:bCs/>
        </w:rPr>
        <w:t>.</w:t>
      </w:r>
      <w:r>
        <w:t xml:space="preserve"> Under-rubble Detection System</w:t>
      </w:r>
    </w:p>
    <w:p w14:paraId="2B93469E" w14:textId="6AF4B106" w:rsidR="00064EA2" w:rsidRDefault="00132DCD" w:rsidP="00DB6363">
      <w:pPr>
        <w:pStyle w:val="MDPI31text"/>
      </w:pPr>
      <w:r>
        <w:t xml:space="preserve">As shown in </w:t>
      </w:r>
      <w:r w:rsidR="001642FF">
        <w:fldChar w:fldCharType="begin"/>
      </w:r>
      <w:r w:rsidR="001642FF">
        <w:instrText xml:space="preserve"> REF _Ref166550514 \h </w:instrText>
      </w:r>
      <w:r w:rsidR="001642FF">
        <w:fldChar w:fldCharType="separate"/>
      </w:r>
      <w:r w:rsidR="00E342B6" w:rsidRPr="003D39B1">
        <w:rPr>
          <w:b/>
          <w:bCs/>
        </w:rPr>
        <w:t xml:space="preserve">Figure </w:t>
      </w:r>
      <w:r w:rsidR="00E342B6">
        <w:rPr>
          <w:b/>
          <w:bCs/>
          <w:noProof/>
        </w:rPr>
        <w:t>2</w:t>
      </w:r>
      <w:r w:rsidR="001642FF">
        <w:fldChar w:fldCharType="end"/>
      </w:r>
      <w:r>
        <w:t xml:space="preserve"> </w:t>
      </w:r>
      <w:r w:rsidR="00964E1D">
        <w:t>using the output of these sensors is essential for having accurate detection results.</w:t>
      </w:r>
      <w:r w:rsidR="007F573C">
        <w:t xml:space="preserve"> </w:t>
      </w:r>
      <w:r w:rsidR="004437F4" w:rsidRPr="004437F4">
        <w:t xml:space="preserve">For this purpose, a machine learning model will be used to obtain the result given a set of sensors’ readings over </w:t>
      </w:r>
      <w:r w:rsidR="00E72471">
        <w:t>10 samples</w:t>
      </w:r>
      <w:r w:rsidR="004437F4" w:rsidRPr="004437F4">
        <w:t>.</w:t>
      </w:r>
      <w:r w:rsidR="005B5BD3">
        <w:t xml:space="preserve"> </w:t>
      </w:r>
      <w:r w:rsidR="00C45C24" w:rsidRPr="00C45C24">
        <w:t xml:space="preserve">To construct the machine learning model, a dataset was collected at three phases using radar sensors since the PIR has proven to be insufficient for penetrating materials like wood. In the first stage, an experiment was conducted at three different levels of altitude: 2m, 175m, and 1.5m. Around 12000 samples were collected, evenly split between scenarios of detection and no detection, with 2000 samples collected at each altitude. The features taken into consideration were the Doppler frequency, UWB detection result, FMCW detection result, and altitude. During this stage, we assumed perfect drone stability and that the sensors were not affected by the throttle or drone vibrations, so the sensors’ readings were taken while they were hung stably. In the second stage, stability was still assumed but we added bricks as rubble and collected the data to see how the model performs with different materials. In the final stage, we collected the data while the drone was hovering to see how the accuracy degrades when the sensors are not stable and produced the final dataset which is a combination of the stable and hovering data. </w:t>
      </w:r>
      <w:r w:rsidR="00640763">
        <w:fldChar w:fldCharType="begin"/>
      </w:r>
      <w:r w:rsidR="00640763">
        <w:instrText xml:space="preserve"> REF _Ref166550547 \h </w:instrText>
      </w:r>
      <w:r w:rsidR="00640763">
        <w:fldChar w:fldCharType="separate"/>
      </w:r>
      <w:r w:rsidR="00E342B6" w:rsidRPr="004479D5">
        <w:rPr>
          <w:b/>
          <w:bCs/>
        </w:rPr>
        <w:t xml:space="preserve">Table </w:t>
      </w:r>
      <w:r w:rsidR="00E342B6">
        <w:rPr>
          <w:b/>
          <w:bCs/>
          <w:noProof/>
        </w:rPr>
        <w:t>2</w:t>
      </w:r>
      <w:r w:rsidR="00640763">
        <w:fldChar w:fldCharType="end"/>
      </w:r>
      <w:r w:rsidR="00C45C24" w:rsidRPr="00C45C24">
        <w:t xml:space="preserve"> provides a summary of all the data collected across all phases. It is worth mentioning that we added the hovering feature when combining the stable and hovering datasets so that the model can distinguish between the state at which the data point was collected. In addition, to balance the datasets, we randomly sampled 482 of each label from the stable wood dataset to be added to the stable bricks forming the stable dataset.</w:t>
      </w:r>
    </w:p>
    <w:p w14:paraId="30A56B81" w14:textId="4E87EDA9" w:rsidR="00251F0A" w:rsidRDefault="00251F0A" w:rsidP="00291A7E">
      <w:pPr>
        <w:pStyle w:val="MDPI41tablecaption"/>
      </w:pPr>
      <w:bookmarkStart w:id="12" w:name="_Ref166550547"/>
      <w:r w:rsidRPr="004479D5">
        <w:rPr>
          <w:b/>
          <w:bCs/>
        </w:rPr>
        <w:t xml:space="preserve">Table </w:t>
      </w:r>
      <w:r w:rsidRPr="004479D5">
        <w:rPr>
          <w:b/>
          <w:bCs/>
        </w:rPr>
        <w:fldChar w:fldCharType="begin"/>
      </w:r>
      <w:r w:rsidRPr="004479D5">
        <w:rPr>
          <w:b/>
          <w:bCs/>
        </w:rPr>
        <w:instrText xml:space="preserve"> SEQ Table \* ARABIC </w:instrText>
      </w:r>
      <w:r w:rsidRPr="004479D5">
        <w:rPr>
          <w:b/>
          <w:bCs/>
        </w:rPr>
        <w:fldChar w:fldCharType="separate"/>
      </w:r>
      <w:r w:rsidR="00E342B6">
        <w:rPr>
          <w:b/>
          <w:bCs/>
          <w:noProof/>
        </w:rPr>
        <w:t>2</w:t>
      </w:r>
      <w:r w:rsidRPr="004479D5">
        <w:rPr>
          <w:b/>
          <w:bCs/>
        </w:rPr>
        <w:fldChar w:fldCharType="end"/>
      </w:r>
      <w:bookmarkEnd w:id="12"/>
      <w:r w:rsidR="004479D5">
        <w:rPr>
          <w:b/>
          <w:bCs/>
        </w:rPr>
        <w:t>.</w:t>
      </w:r>
      <w:r>
        <w:t xml:space="preserve"> Datasets Summary</w:t>
      </w:r>
    </w:p>
    <w:tbl>
      <w:tblPr>
        <w:tblW w:w="0" w:type="auto"/>
        <w:jc w:val="center"/>
        <w:tblLook w:val="04A0" w:firstRow="1" w:lastRow="0" w:firstColumn="1" w:lastColumn="0" w:noHBand="0" w:noVBand="1"/>
      </w:tblPr>
      <w:tblGrid>
        <w:gridCol w:w="3005"/>
        <w:gridCol w:w="3005"/>
        <w:gridCol w:w="3006"/>
      </w:tblGrid>
      <w:tr w:rsidR="00291A7E" w:rsidRPr="000F5908" w14:paraId="3424B2AD" w14:textId="77777777" w:rsidTr="004149BC">
        <w:trPr>
          <w:jc w:val="center"/>
        </w:trPr>
        <w:tc>
          <w:tcPr>
            <w:tcW w:w="3005" w:type="dxa"/>
            <w:tcBorders>
              <w:top w:val="single" w:sz="4" w:space="0" w:color="auto"/>
              <w:bottom w:val="single" w:sz="4" w:space="0" w:color="auto"/>
            </w:tcBorders>
            <w:vAlign w:val="center"/>
          </w:tcPr>
          <w:p w14:paraId="6F0A00FA" w14:textId="77777777" w:rsidR="005E1FC4" w:rsidRPr="00251F0A" w:rsidRDefault="005E1FC4" w:rsidP="00E91F36">
            <w:pPr>
              <w:pStyle w:val="MDPI42tablebody"/>
            </w:pPr>
            <w:r w:rsidRPr="00251F0A">
              <w:t>Dataset</w:t>
            </w:r>
          </w:p>
        </w:tc>
        <w:tc>
          <w:tcPr>
            <w:tcW w:w="3005" w:type="dxa"/>
            <w:tcBorders>
              <w:top w:val="single" w:sz="4" w:space="0" w:color="auto"/>
              <w:bottom w:val="single" w:sz="4" w:space="0" w:color="auto"/>
            </w:tcBorders>
            <w:vAlign w:val="center"/>
          </w:tcPr>
          <w:p w14:paraId="6DD460FE" w14:textId="77777777" w:rsidR="005E1FC4" w:rsidRPr="00251F0A" w:rsidRDefault="005E1FC4" w:rsidP="00E91F36">
            <w:pPr>
              <w:pStyle w:val="MDPI42tablebody"/>
            </w:pPr>
            <w:r w:rsidRPr="00251F0A">
              <w:t>Number of samples (No detection)</w:t>
            </w:r>
          </w:p>
        </w:tc>
        <w:tc>
          <w:tcPr>
            <w:tcW w:w="3006" w:type="dxa"/>
            <w:tcBorders>
              <w:top w:val="single" w:sz="4" w:space="0" w:color="auto"/>
              <w:bottom w:val="single" w:sz="4" w:space="0" w:color="auto"/>
            </w:tcBorders>
            <w:vAlign w:val="center"/>
          </w:tcPr>
          <w:p w14:paraId="0799D8F4" w14:textId="77777777" w:rsidR="005E1FC4" w:rsidRPr="00251F0A" w:rsidRDefault="005E1FC4" w:rsidP="00E91F36">
            <w:pPr>
              <w:pStyle w:val="MDPI42tablebody"/>
            </w:pPr>
            <w:r w:rsidRPr="00251F0A">
              <w:t>Number of samples (human detected)</w:t>
            </w:r>
          </w:p>
        </w:tc>
      </w:tr>
      <w:tr w:rsidR="00291A7E" w:rsidRPr="000F5908" w14:paraId="199AD492" w14:textId="77777777" w:rsidTr="004149BC">
        <w:trPr>
          <w:jc w:val="center"/>
        </w:trPr>
        <w:tc>
          <w:tcPr>
            <w:tcW w:w="3005" w:type="dxa"/>
            <w:tcBorders>
              <w:top w:val="single" w:sz="4" w:space="0" w:color="auto"/>
            </w:tcBorders>
            <w:vAlign w:val="center"/>
          </w:tcPr>
          <w:p w14:paraId="7EE76CDD" w14:textId="77777777" w:rsidR="005E1FC4" w:rsidRPr="00251F0A" w:rsidRDefault="005E1FC4" w:rsidP="00E91F36">
            <w:pPr>
              <w:pStyle w:val="MDPI42tablebody"/>
            </w:pPr>
            <w:r w:rsidRPr="00251F0A">
              <w:t>Stable Wood</w:t>
            </w:r>
          </w:p>
        </w:tc>
        <w:tc>
          <w:tcPr>
            <w:tcW w:w="3005" w:type="dxa"/>
            <w:tcBorders>
              <w:top w:val="single" w:sz="4" w:space="0" w:color="auto"/>
            </w:tcBorders>
            <w:vAlign w:val="center"/>
          </w:tcPr>
          <w:p w14:paraId="0F484835" w14:textId="77777777" w:rsidR="005E1FC4" w:rsidRPr="00251F0A" w:rsidRDefault="005E1FC4" w:rsidP="00E91F36">
            <w:pPr>
              <w:pStyle w:val="MDPI42tablebody"/>
            </w:pPr>
            <w:r w:rsidRPr="00251F0A">
              <w:t>6000</w:t>
            </w:r>
          </w:p>
        </w:tc>
        <w:tc>
          <w:tcPr>
            <w:tcW w:w="3006" w:type="dxa"/>
            <w:tcBorders>
              <w:top w:val="single" w:sz="4" w:space="0" w:color="auto"/>
            </w:tcBorders>
            <w:vAlign w:val="center"/>
          </w:tcPr>
          <w:p w14:paraId="6306DEB6" w14:textId="77777777" w:rsidR="005E1FC4" w:rsidRPr="00251F0A" w:rsidRDefault="005E1FC4" w:rsidP="00E91F36">
            <w:pPr>
              <w:pStyle w:val="MDPI42tablebody"/>
            </w:pPr>
            <w:r w:rsidRPr="00251F0A">
              <w:t>6000</w:t>
            </w:r>
          </w:p>
        </w:tc>
      </w:tr>
      <w:tr w:rsidR="00291A7E" w:rsidRPr="000F5908" w14:paraId="0AF98BAD" w14:textId="77777777" w:rsidTr="000F5908">
        <w:trPr>
          <w:jc w:val="center"/>
        </w:trPr>
        <w:tc>
          <w:tcPr>
            <w:tcW w:w="3005" w:type="dxa"/>
            <w:vAlign w:val="center"/>
          </w:tcPr>
          <w:p w14:paraId="63D9A075" w14:textId="77777777" w:rsidR="005E1FC4" w:rsidRPr="00251F0A" w:rsidRDefault="005E1FC4" w:rsidP="00E91F36">
            <w:pPr>
              <w:pStyle w:val="MDPI42tablebody"/>
            </w:pPr>
            <w:r w:rsidRPr="00251F0A">
              <w:t>Stable Bricks</w:t>
            </w:r>
          </w:p>
        </w:tc>
        <w:tc>
          <w:tcPr>
            <w:tcW w:w="3005" w:type="dxa"/>
            <w:vAlign w:val="center"/>
          </w:tcPr>
          <w:p w14:paraId="2EED83EB" w14:textId="77777777" w:rsidR="005E1FC4" w:rsidRPr="00251F0A" w:rsidRDefault="005E1FC4" w:rsidP="00E91F36">
            <w:pPr>
              <w:pStyle w:val="MDPI42tablebody"/>
            </w:pPr>
            <w:r w:rsidRPr="00251F0A">
              <w:t>500</w:t>
            </w:r>
          </w:p>
        </w:tc>
        <w:tc>
          <w:tcPr>
            <w:tcW w:w="3006" w:type="dxa"/>
            <w:vAlign w:val="center"/>
          </w:tcPr>
          <w:p w14:paraId="68EA98EC" w14:textId="77777777" w:rsidR="005E1FC4" w:rsidRPr="00251F0A" w:rsidRDefault="005E1FC4" w:rsidP="00E91F36">
            <w:pPr>
              <w:pStyle w:val="MDPI42tablebody"/>
            </w:pPr>
            <w:r w:rsidRPr="00251F0A">
              <w:t>500</w:t>
            </w:r>
          </w:p>
        </w:tc>
      </w:tr>
      <w:tr w:rsidR="00291A7E" w:rsidRPr="000F5908" w14:paraId="2B580616" w14:textId="77777777" w:rsidTr="000F5908">
        <w:trPr>
          <w:jc w:val="center"/>
        </w:trPr>
        <w:tc>
          <w:tcPr>
            <w:tcW w:w="3005" w:type="dxa"/>
            <w:vAlign w:val="center"/>
          </w:tcPr>
          <w:p w14:paraId="22701B94" w14:textId="77777777" w:rsidR="005E1FC4" w:rsidRPr="00251F0A" w:rsidRDefault="005E1FC4" w:rsidP="00E91F36">
            <w:pPr>
              <w:pStyle w:val="MDPI42tablebody"/>
            </w:pPr>
            <w:r w:rsidRPr="00251F0A">
              <w:t>Stable Bricks + Wood</w:t>
            </w:r>
          </w:p>
        </w:tc>
        <w:tc>
          <w:tcPr>
            <w:tcW w:w="3005" w:type="dxa"/>
            <w:vAlign w:val="center"/>
          </w:tcPr>
          <w:p w14:paraId="41DECB4A" w14:textId="77777777" w:rsidR="005E1FC4" w:rsidRPr="00251F0A" w:rsidRDefault="005E1FC4" w:rsidP="00E91F36">
            <w:pPr>
              <w:pStyle w:val="MDPI42tablebody"/>
            </w:pPr>
            <w:r w:rsidRPr="00251F0A">
              <w:t>982</w:t>
            </w:r>
          </w:p>
        </w:tc>
        <w:tc>
          <w:tcPr>
            <w:tcW w:w="3006" w:type="dxa"/>
            <w:vAlign w:val="center"/>
          </w:tcPr>
          <w:p w14:paraId="1B29BD83" w14:textId="77777777" w:rsidR="005E1FC4" w:rsidRPr="00251F0A" w:rsidRDefault="005E1FC4" w:rsidP="00E91F36">
            <w:pPr>
              <w:pStyle w:val="MDPI42tablebody"/>
            </w:pPr>
            <w:r w:rsidRPr="00251F0A">
              <w:t>982</w:t>
            </w:r>
          </w:p>
        </w:tc>
      </w:tr>
      <w:tr w:rsidR="00291A7E" w:rsidRPr="000F5908" w14:paraId="123D9610" w14:textId="77777777" w:rsidTr="000F5908">
        <w:trPr>
          <w:jc w:val="center"/>
        </w:trPr>
        <w:tc>
          <w:tcPr>
            <w:tcW w:w="3005" w:type="dxa"/>
            <w:vAlign w:val="center"/>
          </w:tcPr>
          <w:p w14:paraId="6AEE3602" w14:textId="77777777" w:rsidR="005E1FC4" w:rsidRPr="00251F0A" w:rsidRDefault="005E1FC4" w:rsidP="00E91F36">
            <w:pPr>
              <w:pStyle w:val="MDPI42tablebody"/>
            </w:pPr>
            <w:r w:rsidRPr="00251F0A">
              <w:t>Hovering</w:t>
            </w:r>
          </w:p>
        </w:tc>
        <w:tc>
          <w:tcPr>
            <w:tcW w:w="3005" w:type="dxa"/>
            <w:vAlign w:val="center"/>
          </w:tcPr>
          <w:p w14:paraId="4F9AD786" w14:textId="77777777" w:rsidR="005E1FC4" w:rsidRPr="00251F0A" w:rsidRDefault="005E1FC4" w:rsidP="00E91F36">
            <w:pPr>
              <w:pStyle w:val="MDPI42tablebody"/>
            </w:pPr>
            <w:r w:rsidRPr="00251F0A">
              <w:t>482</w:t>
            </w:r>
          </w:p>
        </w:tc>
        <w:tc>
          <w:tcPr>
            <w:tcW w:w="3006" w:type="dxa"/>
            <w:vAlign w:val="center"/>
          </w:tcPr>
          <w:p w14:paraId="024AFFA2" w14:textId="77777777" w:rsidR="005E1FC4" w:rsidRPr="00251F0A" w:rsidRDefault="005E1FC4" w:rsidP="00E91F36">
            <w:pPr>
              <w:pStyle w:val="MDPI42tablebody"/>
            </w:pPr>
            <w:r w:rsidRPr="00251F0A">
              <w:t>482</w:t>
            </w:r>
          </w:p>
        </w:tc>
      </w:tr>
      <w:tr w:rsidR="00291A7E" w:rsidRPr="000F5908" w14:paraId="3EEDEDEB" w14:textId="77777777" w:rsidTr="000F5908">
        <w:trPr>
          <w:jc w:val="center"/>
        </w:trPr>
        <w:tc>
          <w:tcPr>
            <w:tcW w:w="3005" w:type="dxa"/>
            <w:vAlign w:val="center"/>
          </w:tcPr>
          <w:p w14:paraId="5FB29DBC" w14:textId="7D376FD3" w:rsidR="005E1FC4" w:rsidRPr="00251F0A" w:rsidRDefault="006740A5" w:rsidP="00E91F36">
            <w:pPr>
              <w:pStyle w:val="MDPI42tablebody"/>
            </w:pPr>
            <w:r>
              <w:t>C</w:t>
            </w:r>
            <w:r w:rsidR="005E1FC4" w:rsidRPr="00251F0A">
              <w:t>onsolidated dataset 1 (with hovering feature)</w:t>
            </w:r>
          </w:p>
        </w:tc>
        <w:tc>
          <w:tcPr>
            <w:tcW w:w="3005" w:type="dxa"/>
            <w:vAlign w:val="center"/>
          </w:tcPr>
          <w:p w14:paraId="625A0F6F" w14:textId="77777777" w:rsidR="005E1FC4" w:rsidRPr="00251F0A" w:rsidRDefault="005E1FC4" w:rsidP="00E91F36">
            <w:pPr>
              <w:pStyle w:val="MDPI42tablebody"/>
            </w:pPr>
            <w:r w:rsidRPr="00251F0A">
              <w:t>1464</w:t>
            </w:r>
          </w:p>
        </w:tc>
        <w:tc>
          <w:tcPr>
            <w:tcW w:w="3006" w:type="dxa"/>
            <w:vAlign w:val="center"/>
          </w:tcPr>
          <w:p w14:paraId="340F02DF" w14:textId="77777777" w:rsidR="005E1FC4" w:rsidRPr="00251F0A" w:rsidRDefault="005E1FC4" w:rsidP="00E91F36">
            <w:pPr>
              <w:pStyle w:val="MDPI42tablebody"/>
            </w:pPr>
            <w:r w:rsidRPr="00251F0A">
              <w:t>1464</w:t>
            </w:r>
          </w:p>
        </w:tc>
      </w:tr>
      <w:tr w:rsidR="00291A7E" w:rsidRPr="000F5908" w14:paraId="206CF349" w14:textId="77777777" w:rsidTr="000F5908">
        <w:trPr>
          <w:jc w:val="center"/>
        </w:trPr>
        <w:tc>
          <w:tcPr>
            <w:tcW w:w="3005" w:type="dxa"/>
            <w:vAlign w:val="center"/>
          </w:tcPr>
          <w:p w14:paraId="48CD2018" w14:textId="66390EC3" w:rsidR="005E1FC4" w:rsidRPr="00251F0A" w:rsidRDefault="006740A5" w:rsidP="00E91F36">
            <w:pPr>
              <w:pStyle w:val="MDPI42tablebody"/>
            </w:pPr>
            <w:r>
              <w:t>C</w:t>
            </w:r>
            <w:r w:rsidR="005E1FC4" w:rsidRPr="00251F0A">
              <w:t>onsolidated dataset 2 (with no hovering feature)</w:t>
            </w:r>
          </w:p>
        </w:tc>
        <w:tc>
          <w:tcPr>
            <w:tcW w:w="3005" w:type="dxa"/>
            <w:vAlign w:val="center"/>
          </w:tcPr>
          <w:p w14:paraId="00551CC1" w14:textId="77777777" w:rsidR="005E1FC4" w:rsidRPr="00251F0A" w:rsidRDefault="005E1FC4" w:rsidP="00E91F36">
            <w:pPr>
              <w:pStyle w:val="MDPI42tablebody"/>
            </w:pPr>
            <w:r w:rsidRPr="00251F0A">
              <w:t>1464</w:t>
            </w:r>
          </w:p>
        </w:tc>
        <w:tc>
          <w:tcPr>
            <w:tcW w:w="3006" w:type="dxa"/>
            <w:vAlign w:val="center"/>
          </w:tcPr>
          <w:p w14:paraId="5C3CB808" w14:textId="77777777" w:rsidR="005E1FC4" w:rsidRPr="00251F0A" w:rsidRDefault="005E1FC4" w:rsidP="00E91F36">
            <w:pPr>
              <w:pStyle w:val="MDPI42tablebody"/>
            </w:pPr>
            <w:r w:rsidRPr="00251F0A">
              <w:t>1464</w:t>
            </w:r>
          </w:p>
        </w:tc>
      </w:tr>
    </w:tbl>
    <w:p w14:paraId="47B752A0" w14:textId="3AFCF590" w:rsidR="00F03938" w:rsidRDefault="00F03938" w:rsidP="009E1B60">
      <w:pPr>
        <w:pStyle w:val="MDPI31text"/>
      </w:pPr>
    </w:p>
    <w:p w14:paraId="1C352F6E" w14:textId="7D4A4D5E" w:rsidR="009E1B60" w:rsidRPr="009E1B60" w:rsidRDefault="001638BB" w:rsidP="009E1B60">
      <w:pPr>
        <w:pStyle w:val="MDPI31text"/>
      </w:pPr>
      <w:r>
        <w:t>Three</w:t>
      </w:r>
      <w:r w:rsidR="009E1B60" w:rsidRPr="009E1B60">
        <w:t xml:space="preserve"> machine learning classification model</w:t>
      </w:r>
      <w:r w:rsidR="001C0D08">
        <w:t>s:</w:t>
      </w:r>
      <w:r w:rsidR="009E1B60" w:rsidRPr="009E1B60">
        <w:t xml:space="preserve"> logistic regression, random forest, and decision tree</w:t>
      </w:r>
      <w:r w:rsidR="001C0D08">
        <w:t xml:space="preserve"> were trained on the dataset</w:t>
      </w:r>
      <w:r w:rsidR="00D67313">
        <w:t>s</w:t>
      </w:r>
      <w:r w:rsidR="009E1B60" w:rsidRPr="009E1B60">
        <w:t xml:space="preserve">. These models are known for being used in classification problems providing a good performance to our problem and could be hosted on edge without stressing the processing capacity of the hosting computer. </w:t>
      </w:r>
    </w:p>
    <w:p w14:paraId="658E84BE" w14:textId="3F69497B" w:rsidR="009E1B60" w:rsidRDefault="009E1B60" w:rsidP="009E1B60">
      <w:pPr>
        <w:pStyle w:val="MDPI31text"/>
      </w:pPr>
      <w:r w:rsidRPr="009E1B60">
        <w:t>For model inference, 10 data points are read from the Arduino. Each one is passed to the model to get the probability of detection. If it passes a threshold of 30% it will be considered positive to increase the model recall. After that, the mean of the predictions list is calculated to provide a probabilistic result over all predictions which will be shared with the CCC.</w:t>
      </w:r>
    </w:p>
    <w:p w14:paraId="3B876A53" w14:textId="77777777" w:rsidR="00BC087F" w:rsidRDefault="00BC087F" w:rsidP="009E1B60">
      <w:pPr>
        <w:pStyle w:val="MDPI31text"/>
      </w:pPr>
    </w:p>
    <w:p w14:paraId="214AC508" w14:textId="50FD616C" w:rsidR="00643C49" w:rsidRDefault="0006486B" w:rsidP="00643C49">
      <w:pPr>
        <w:pStyle w:val="MDPI22heading2"/>
      </w:pPr>
      <w:r>
        <w:t>2.</w:t>
      </w:r>
      <w:r w:rsidR="00170DA3">
        <w:t>3</w:t>
      </w:r>
      <w:r>
        <w:t xml:space="preserve"> Autonomous Navigation</w:t>
      </w:r>
    </w:p>
    <w:p w14:paraId="776E9E92" w14:textId="1260EF27" w:rsidR="0006486B" w:rsidRDefault="00D12E89" w:rsidP="00D12E89">
      <w:pPr>
        <w:pStyle w:val="MDPI31text"/>
      </w:pPr>
      <w:r w:rsidRPr="00D12E89">
        <w:t xml:space="preserve">Using </w:t>
      </w:r>
      <w:r w:rsidR="00B37198">
        <w:t xml:space="preserve">the </w:t>
      </w:r>
      <w:proofErr w:type="spellStart"/>
      <w:r w:rsidR="00340F2B">
        <w:t>D</w:t>
      </w:r>
      <w:r w:rsidRPr="00D12E89">
        <w:t>ronekit</w:t>
      </w:r>
      <w:proofErr w:type="spellEnd"/>
      <w:r w:rsidRPr="00D12E89">
        <w:t xml:space="preserve"> library, the companion computer can perform autonomous missions by sending commands to the drone controller, and </w:t>
      </w:r>
      <w:r w:rsidR="002D3FE3">
        <w:t xml:space="preserve">the drone will fly autonomously to </w:t>
      </w:r>
      <w:r w:rsidR="00FE2B55">
        <w:t>a defined set of GPS coordinates</w:t>
      </w:r>
      <w:r w:rsidRPr="00D12E89">
        <w:t xml:space="preserve">. Therefore, the navigation program starts by receiving these points and planning the mission. While the drone is heading to its designated locations it will </w:t>
      </w:r>
      <w:r w:rsidR="00B3403C">
        <w:t>be consistently</w:t>
      </w:r>
      <w:r w:rsidRPr="00D12E89">
        <w:t xml:space="preserve"> check</w:t>
      </w:r>
      <w:r w:rsidR="00B3403C">
        <w:t>ing</w:t>
      </w:r>
      <w:r w:rsidRPr="00D12E89">
        <w:t xml:space="preserve"> for obstacle</w:t>
      </w:r>
      <w:r w:rsidR="00B3403C">
        <w:t>s to avoid</w:t>
      </w:r>
      <w:r w:rsidRPr="00D12E89">
        <w:t xml:space="preserve"> so that it </w:t>
      </w:r>
      <w:r w:rsidR="00820AD6">
        <w:t>reaches its d</w:t>
      </w:r>
      <w:r w:rsidR="00EF5297">
        <w:t>estination safely</w:t>
      </w:r>
      <w:r w:rsidRPr="00D12E89">
        <w:t xml:space="preserve">, performs the required action, and then comes back to the </w:t>
      </w:r>
      <w:r w:rsidR="00DB608E">
        <w:t>launch point or goes for charging if needed</w:t>
      </w:r>
      <w:r w:rsidR="007D4BCE">
        <w:t xml:space="preserve">. </w:t>
      </w:r>
      <w:r w:rsidR="004C4BCD">
        <w:fldChar w:fldCharType="begin"/>
      </w:r>
      <w:r w:rsidR="004C4BCD">
        <w:instrText xml:space="preserve"> REF _Ref166552851 \h </w:instrText>
      </w:r>
      <w:r w:rsidR="004C4BCD">
        <w:fldChar w:fldCharType="separate"/>
      </w:r>
      <w:r w:rsidR="00E342B6" w:rsidRPr="001A0D20">
        <w:rPr>
          <w:b/>
          <w:bCs/>
        </w:rPr>
        <w:t xml:space="preserve">Figure </w:t>
      </w:r>
      <w:r w:rsidR="00E342B6">
        <w:rPr>
          <w:b/>
          <w:bCs/>
        </w:rPr>
        <w:t>3</w:t>
      </w:r>
      <w:r w:rsidR="004C4BCD">
        <w:fldChar w:fldCharType="end"/>
      </w:r>
      <w:r w:rsidR="004C4BCD">
        <w:t xml:space="preserve"> </w:t>
      </w:r>
      <w:r w:rsidRPr="00D12E89">
        <w:t>explains the navigation process.</w:t>
      </w:r>
    </w:p>
    <w:p w14:paraId="515A4192" w14:textId="77777777" w:rsidR="00203A5D" w:rsidRDefault="00203A5D" w:rsidP="00203A5D">
      <w:pPr>
        <w:pStyle w:val="MDPI52figure"/>
        <w:keepNext/>
      </w:pPr>
      <w:r w:rsidRPr="00203A5D">
        <w:rPr>
          <w:noProof/>
          <w:lang w:eastAsia="en-US" w:bidi="ar-SA"/>
        </w:rPr>
        <w:drawing>
          <wp:inline distT="0" distB="0" distL="0" distR="0" wp14:anchorId="6580767C" wp14:editId="017FA70F">
            <wp:extent cx="4368800" cy="2154390"/>
            <wp:effectExtent l="0" t="0" r="0" b="0"/>
            <wp:docPr id="517359194"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9194" name="Picture 3" descr="A diagram of a system&#10;&#10;Description automatically generated"/>
                    <pic:cNvPicPr/>
                  </pic:nvPicPr>
                  <pic:blipFill>
                    <a:blip r:embed="rId18"/>
                    <a:stretch>
                      <a:fillRect/>
                    </a:stretch>
                  </pic:blipFill>
                  <pic:spPr>
                    <a:xfrm>
                      <a:off x="0" y="0"/>
                      <a:ext cx="4368800" cy="2154390"/>
                    </a:xfrm>
                    <a:prstGeom prst="rect">
                      <a:avLst/>
                    </a:prstGeom>
                  </pic:spPr>
                </pic:pic>
              </a:graphicData>
            </a:graphic>
          </wp:inline>
        </w:drawing>
      </w:r>
    </w:p>
    <w:p w14:paraId="208DBB46" w14:textId="141C1C78" w:rsidR="008974FD" w:rsidRPr="00E71327" w:rsidRDefault="269BBF22" w:rsidP="00E71327">
      <w:pPr>
        <w:pStyle w:val="MDPI51figurecaption"/>
      </w:pPr>
      <w:bookmarkStart w:id="13" w:name="_Ref166552851"/>
      <w:r w:rsidRPr="001A0D20">
        <w:rPr>
          <w:b/>
          <w:bCs/>
        </w:rPr>
        <w:t xml:space="preserve">Figure </w:t>
      </w:r>
      <w:r w:rsidR="00203A5D" w:rsidRPr="001A0D20">
        <w:rPr>
          <w:b/>
          <w:bCs/>
        </w:rPr>
        <w:fldChar w:fldCharType="begin"/>
      </w:r>
      <w:r w:rsidR="00203A5D" w:rsidRPr="001A0D20">
        <w:rPr>
          <w:b/>
          <w:bCs/>
        </w:rPr>
        <w:instrText xml:space="preserve"> SEQ Figure \* ARABIC </w:instrText>
      </w:r>
      <w:r w:rsidR="00203A5D" w:rsidRPr="001A0D20">
        <w:rPr>
          <w:b/>
          <w:bCs/>
        </w:rPr>
        <w:fldChar w:fldCharType="separate"/>
      </w:r>
      <w:r w:rsidR="00D2656A">
        <w:rPr>
          <w:b/>
          <w:bCs/>
          <w:noProof/>
        </w:rPr>
        <w:t>3</w:t>
      </w:r>
      <w:r w:rsidR="00203A5D" w:rsidRPr="001A0D20">
        <w:rPr>
          <w:b/>
          <w:bCs/>
        </w:rPr>
        <w:fldChar w:fldCharType="end"/>
      </w:r>
      <w:bookmarkEnd w:id="13"/>
      <w:r w:rsidRPr="001A0D20">
        <w:rPr>
          <w:b/>
          <w:bCs/>
        </w:rPr>
        <w:t>.</w:t>
      </w:r>
      <w:r w:rsidRPr="00E71327">
        <w:t xml:space="preserve"> Autonomous Navigation Flowchart</w:t>
      </w:r>
    </w:p>
    <w:p w14:paraId="3A1441B9" w14:textId="59D4728D" w:rsidR="269BBF22" w:rsidRDefault="269BBF22" w:rsidP="269BBF22">
      <w:pPr>
        <w:pStyle w:val="MDPI22heading2"/>
        <w:keepNext/>
      </w:pPr>
      <w:r>
        <w:t>2.4 Communication</w:t>
      </w:r>
    </w:p>
    <w:p w14:paraId="5B1F6E0D" w14:textId="7039DD2F" w:rsidR="00D30F47" w:rsidRDefault="269BBF22" w:rsidP="269BBF22">
      <w:pPr>
        <w:pStyle w:val="MDPI31text"/>
        <w:keepNext/>
      </w:pPr>
      <w:r>
        <w:t>In this</w:t>
      </w:r>
      <w:r w:rsidR="00633FD8">
        <w:t xml:space="preserve"> framework,</w:t>
      </w:r>
      <w:r>
        <w:t xml:space="preserve"> CCC is hosted on Google Cloud Services. The </w:t>
      </w:r>
      <w:r w:rsidR="00116602">
        <w:t>f</w:t>
      </w:r>
      <w:r>
        <w:t xml:space="preserve">light </w:t>
      </w:r>
      <w:r w:rsidR="00116602">
        <w:t>c</w:t>
      </w:r>
      <w:r>
        <w:t xml:space="preserve">ontroller, specifically the Pixhawk6c, manages crucial data such as GPS and compass information, battery percentage, and voltage, and oversees the drone's movement, base location, and mission coordinates. The </w:t>
      </w:r>
      <w:r w:rsidR="007B1AA5">
        <w:t>c</w:t>
      </w:r>
      <w:r>
        <w:t xml:space="preserve">ompanion </w:t>
      </w:r>
      <w:r w:rsidR="007B1AA5">
        <w:t>c</w:t>
      </w:r>
      <w:r>
        <w:t>omputer plays a crucial role in connecting various drone subsystems, including the camera, sensors, and flight controller. It collects status data and facilitates communication with CCC. Its duties involve sending mission data, receiving high-level commands</w:t>
      </w:r>
      <w:r w:rsidR="00897866">
        <w:t>,</w:t>
      </w:r>
      <w:r w:rsidR="007770A7">
        <w:t xml:space="preserve"> </w:t>
      </w:r>
      <w:r>
        <w:t>and initiating the mission</w:t>
      </w:r>
      <w:r w:rsidR="0061002B">
        <w:t xml:space="preserve">. </w:t>
      </w:r>
      <w:r w:rsidR="008E305A">
        <w:fldChar w:fldCharType="begin"/>
      </w:r>
      <w:r w:rsidR="008E305A">
        <w:instrText xml:space="preserve"> REF _Ref166597919 \h </w:instrText>
      </w:r>
      <w:r w:rsidR="008E305A">
        <w:fldChar w:fldCharType="separate"/>
      </w:r>
      <w:r w:rsidR="00E342B6" w:rsidRPr="269BBF22">
        <w:rPr>
          <w:b/>
          <w:bCs/>
        </w:rPr>
        <w:t xml:space="preserve">Figure </w:t>
      </w:r>
      <w:r w:rsidR="00E342B6">
        <w:rPr>
          <w:b/>
          <w:bCs/>
        </w:rPr>
        <w:t>4</w:t>
      </w:r>
      <w:r w:rsidR="008E305A">
        <w:fldChar w:fldCharType="end"/>
      </w:r>
      <w:r w:rsidR="008E305A">
        <w:t xml:space="preserve"> shows the communication process </w:t>
      </w:r>
      <w:r w:rsidR="00897866">
        <w:t>and the data being transmitted through the system.</w:t>
      </w:r>
    </w:p>
    <w:p w14:paraId="5002A523" w14:textId="77777777" w:rsidR="00493A55" w:rsidRDefault="00493A55" w:rsidP="002858E2">
      <w:pPr>
        <w:pStyle w:val="MDPI52figure"/>
      </w:pPr>
      <w:r w:rsidRPr="002858E2">
        <w:rPr>
          <w:noProof/>
          <w:lang w:eastAsia="en-US" w:bidi="ar-SA"/>
        </w:rPr>
        <w:drawing>
          <wp:inline distT="0" distB="0" distL="0" distR="0" wp14:anchorId="0D04E96C" wp14:editId="509245ED">
            <wp:extent cx="3523980" cy="3200400"/>
            <wp:effectExtent l="0" t="0" r="635" b="0"/>
            <wp:docPr id="1202407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7913"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523980" cy="3200400"/>
                    </a:xfrm>
                    <a:prstGeom prst="rect">
                      <a:avLst/>
                    </a:prstGeom>
                  </pic:spPr>
                </pic:pic>
              </a:graphicData>
            </a:graphic>
          </wp:inline>
        </w:drawing>
      </w:r>
    </w:p>
    <w:p w14:paraId="37536E3D" w14:textId="7278164E" w:rsidR="269BBF22" w:rsidRDefault="269BBF22" w:rsidP="269BBF22">
      <w:pPr>
        <w:pStyle w:val="MDPI51figurecaption"/>
      </w:pPr>
      <w:bookmarkStart w:id="14" w:name="_Ref166597919"/>
      <w:r w:rsidRPr="269BBF22">
        <w:rPr>
          <w:b/>
          <w:bCs/>
        </w:rPr>
        <w:t xml:space="preserve">Figure </w:t>
      </w:r>
      <w:r w:rsidRPr="006F4874">
        <w:rPr>
          <w:b/>
          <w:bCs/>
        </w:rPr>
        <w:fldChar w:fldCharType="begin"/>
      </w:r>
      <w:r w:rsidRPr="006F4874">
        <w:rPr>
          <w:b/>
          <w:bCs/>
        </w:rPr>
        <w:instrText xml:space="preserve"> SEQ Figure \* ARABIC </w:instrText>
      </w:r>
      <w:r w:rsidRPr="006F4874">
        <w:rPr>
          <w:b/>
          <w:bCs/>
        </w:rPr>
        <w:fldChar w:fldCharType="separate"/>
      </w:r>
      <w:r w:rsidR="00D2656A">
        <w:rPr>
          <w:b/>
          <w:bCs/>
          <w:noProof/>
        </w:rPr>
        <w:t>4</w:t>
      </w:r>
      <w:r w:rsidRPr="006F4874">
        <w:rPr>
          <w:b/>
          <w:bCs/>
        </w:rPr>
        <w:fldChar w:fldCharType="end"/>
      </w:r>
      <w:bookmarkEnd w:id="14"/>
      <w:r w:rsidRPr="269BBF22">
        <w:rPr>
          <w:b/>
          <w:bCs/>
        </w:rPr>
        <w:t>.</w:t>
      </w:r>
      <w:r>
        <w:t xml:space="preserve"> Communications </w:t>
      </w:r>
      <w:r w:rsidR="00326BA5">
        <w:t>Scheme</w:t>
      </w:r>
    </w:p>
    <w:p w14:paraId="73951CC4" w14:textId="27FF7E13" w:rsidR="00493A55" w:rsidRPr="0061002B" w:rsidRDefault="003C6ECB" w:rsidP="0061002B">
      <w:pPr>
        <w:pStyle w:val="MDPI31text"/>
      </w:pPr>
      <w:proofErr w:type="spellStart"/>
      <w:r w:rsidRPr="0061002B">
        <w:t>Mavlink</w:t>
      </w:r>
      <w:proofErr w:type="spellEnd"/>
      <w:r w:rsidRPr="0061002B">
        <w:t xml:space="preserve"> is the protocol that enables communication between the flight controller and the companion computer. Following a modern hybrid publish point-to-point design, </w:t>
      </w:r>
      <w:proofErr w:type="spellStart"/>
      <w:r w:rsidRPr="0061002B">
        <w:t>Mavlink</w:t>
      </w:r>
      <w:proofErr w:type="spellEnd"/>
      <w:r w:rsidRPr="0061002B">
        <w:t xml:space="preserve"> sends data streams as topics, sharing them with all nodes in the network. Meanwhile, configuration sub-protocols are sent from point to point with retransmission.</w:t>
      </w:r>
      <w:r w:rsidR="004D69CB">
        <w:t xml:space="preserve"> </w:t>
      </w:r>
      <w:r w:rsidRPr="0061002B">
        <w:t>It</w:t>
      </w:r>
      <w:r w:rsidR="269BBF22" w:rsidRPr="0061002B">
        <w:t xml:space="preserve"> transmits data in packets that vary in size between 8 bytes to 163 depending on the payload size, it is highly dependable as </w:t>
      </w:r>
      <w:proofErr w:type="spellStart"/>
      <w:r w:rsidR="269BBF22" w:rsidRPr="0061002B">
        <w:t>Mavlink</w:t>
      </w:r>
      <w:proofErr w:type="spellEnd"/>
      <w:r w:rsidR="269BBF22" w:rsidRPr="0061002B">
        <w:t xml:space="preserve"> has been utilized since 2009 for communication among various vehicles, ground stations, and other nodes across diverse and demanding communication channels, even those with high latency or noise. It offers mechanisms to identify packet drops </w:t>
      </w:r>
      <w:r w:rsidR="00295F40">
        <w:t xml:space="preserve">and </w:t>
      </w:r>
      <w:r w:rsidR="00990115" w:rsidRPr="0061002B">
        <w:t>corruption and</w:t>
      </w:r>
      <w:r w:rsidR="269BBF22" w:rsidRPr="0061002B">
        <w:t xml:space="preserve"> enables packet authentication. </w:t>
      </w:r>
      <w:proofErr w:type="spellStart"/>
      <w:r w:rsidR="269BBF22" w:rsidRPr="0061002B">
        <w:t>Mavlink</w:t>
      </w:r>
      <w:proofErr w:type="spellEnd"/>
      <w:r w:rsidR="269BBF22" w:rsidRPr="0061002B">
        <w:t xml:space="preserve"> Packets are formatted into serialized multi-byte fielded structure, the wire format for </w:t>
      </w:r>
      <w:proofErr w:type="spellStart"/>
      <w:r w:rsidR="269BBF22" w:rsidRPr="0061002B">
        <w:t>Mavlink</w:t>
      </w:r>
      <w:proofErr w:type="spellEnd"/>
      <w:r w:rsidR="269BBF22" w:rsidRPr="0061002B">
        <w:t xml:space="preserve"> v1 packets </w:t>
      </w:r>
      <w:r w:rsidR="00F94910">
        <w:t>is</w:t>
      </w:r>
      <w:r w:rsidR="269BBF22" w:rsidRPr="0061002B">
        <w:t xml:space="preserve"> </w:t>
      </w:r>
      <w:r w:rsidR="0099795B">
        <w:t xml:space="preserve">depicted in </w:t>
      </w:r>
      <w:r w:rsidR="0099795B">
        <w:fldChar w:fldCharType="begin"/>
      </w:r>
      <w:r w:rsidR="0099795B">
        <w:instrText xml:space="preserve"> REF _Ref166598024 \h </w:instrText>
      </w:r>
      <w:r w:rsidR="0099795B">
        <w:fldChar w:fldCharType="separate"/>
      </w:r>
      <w:r w:rsidR="00E342B6" w:rsidRPr="00363ADE">
        <w:rPr>
          <w:b/>
          <w:bCs/>
        </w:rPr>
        <w:t xml:space="preserve">Figure </w:t>
      </w:r>
      <w:r w:rsidR="00E342B6">
        <w:rPr>
          <w:b/>
          <w:bCs/>
          <w:noProof/>
        </w:rPr>
        <w:t>5</w:t>
      </w:r>
      <w:r w:rsidR="0099795B">
        <w:fldChar w:fldCharType="end"/>
      </w:r>
      <w:r w:rsidR="269BBF22" w:rsidRPr="0061002B">
        <w:t>.</w:t>
      </w:r>
    </w:p>
    <w:p w14:paraId="5B486C07" w14:textId="481D71CA" w:rsidR="00493A55" w:rsidRDefault="00E951ED" w:rsidP="269BBF22">
      <w:pPr>
        <w:pStyle w:val="MDPI52figure"/>
        <w:keepNext/>
      </w:pPr>
      <w:r>
        <w:rPr>
          <w:noProof/>
          <w:lang w:eastAsia="en-US" w:bidi="ar-SA"/>
        </w:rPr>
        <w:drawing>
          <wp:inline distT="0" distB="0" distL="0" distR="0" wp14:anchorId="5551CF02" wp14:editId="4EE12465">
            <wp:extent cx="4572000" cy="723900"/>
            <wp:effectExtent l="0" t="0" r="0" b="0"/>
            <wp:docPr id="350191967" name="Picture 35019196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91967"/>
                    <pic:cNvPicPr/>
                  </pic:nvPicPr>
                  <pic:blipFill>
                    <a:blip r:embed="rId20">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757A210D" w14:textId="779DE7A6" w:rsidR="00EA4917" w:rsidRDefault="269BBF22" w:rsidP="006F793A">
      <w:pPr>
        <w:pStyle w:val="MDPI31text"/>
      </w:pPr>
      <w:bookmarkStart w:id="15" w:name="_Ref166598024"/>
      <w:r w:rsidRPr="00363ADE">
        <w:rPr>
          <w:b/>
          <w:bCs/>
        </w:rPr>
        <w:t xml:space="preserve">Figure </w:t>
      </w:r>
      <w:r w:rsidR="00493A55" w:rsidRPr="00363ADE">
        <w:rPr>
          <w:b/>
          <w:bCs/>
        </w:rPr>
        <w:fldChar w:fldCharType="begin"/>
      </w:r>
      <w:r w:rsidR="00493A55" w:rsidRPr="00363ADE">
        <w:rPr>
          <w:b/>
          <w:bCs/>
        </w:rPr>
        <w:instrText xml:space="preserve"> SEQ Figure \* ARABIC </w:instrText>
      </w:r>
      <w:r w:rsidR="00493A55" w:rsidRPr="00363ADE">
        <w:rPr>
          <w:b/>
          <w:bCs/>
        </w:rPr>
        <w:fldChar w:fldCharType="separate"/>
      </w:r>
      <w:r w:rsidR="00D2656A">
        <w:rPr>
          <w:b/>
          <w:bCs/>
          <w:noProof/>
        </w:rPr>
        <w:t>5</w:t>
      </w:r>
      <w:r w:rsidR="00493A55" w:rsidRPr="00363ADE">
        <w:rPr>
          <w:b/>
          <w:bCs/>
        </w:rPr>
        <w:fldChar w:fldCharType="end"/>
      </w:r>
      <w:bookmarkEnd w:id="15"/>
      <w:r w:rsidRPr="00363ADE">
        <w:rPr>
          <w:b/>
          <w:bCs/>
        </w:rPr>
        <w:t>.</w:t>
      </w:r>
      <w:r>
        <w:t xml:space="preserve"> </w:t>
      </w:r>
      <w:proofErr w:type="spellStart"/>
      <w:r>
        <w:t>Mavlink</w:t>
      </w:r>
      <w:proofErr w:type="spellEnd"/>
      <w:r>
        <w:t xml:space="preserve"> v1 Frame.</w:t>
      </w:r>
    </w:p>
    <w:p w14:paraId="5A70DF7E" w14:textId="78C5C905" w:rsidR="00285676" w:rsidRDefault="004501B9" w:rsidP="00422E01">
      <w:pPr>
        <w:pStyle w:val="MDPI31text"/>
        <w:ind w:firstLine="0"/>
      </w:pPr>
      <w:r>
        <w:br/>
      </w:r>
      <w:r w:rsidR="00686D8E">
        <w:tab/>
      </w:r>
      <w:r w:rsidRPr="004501B9">
        <w:t xml:space="preserve">To access the telemetry data stream from the flight controller, </w:t>
      </w:r>
      <w:proofErr w:type="spellStart"/>
      <w:r w:rsidRPr="004501B9">
        <w:t>Dronekit</w:t>
      </w:r>
      <w:proofErr w:type="spellEnd"/>
      <w:r w:rsidRPr="004501B9">
        <w:t xml:space="preserve"> library used to communicate over </w:t>
      </w:r>
      <w:proofErr w:type="spellStart"/>
      <w:r w:rsidRPr="004501B9">
        <w:t>Mavlink</w:t>
      </w:r>
      <w:proofErr w:type="spellEnd"/>
      <w:r w:rsidRPr="004501B9">
        <w:t xml:space="preserve">. Telemetry data is received by the </w:t>
      </w:r>
      <w:r w:rsidR="002B54CE">
        <w:t>c</w:t>
      </w:r>
      <w:r w:rsidRPr="004501B9">
        <w:t xml:space="preserve">ompanion </w:t>
      </w:r>
      <w:r w:rsidR="002B54CE">
        <w:t>computer</w:t>
      </w:r>
      <w:r w:rsidRPr="004501B9">
        <w:t xml:space="preserve"> through the USB port from the flight controller. A Python script, using </w:t>
      </w:r>
      <w:proofErr w:type="spellStart"/>
      <w:r w:rsidRPr="004501B9">
        <w:t>Dronekit</w:t>
      </w:r>
      <w:proofErr w:type="spellEnd"/>
      <w:r w:rsidRPr="004501B9">
        <w:t xml:space="preserve"> establishes a connection with the </w:t>
      </w:r>
      <w:proofErr w:type="spellStart"/>
      <w:r w:rsidRPr="004501B9">
        <w:t>Mavlink</w:t>
      </w:r>
      <w:proofErr w:type="spellEnd"/>
      <w:r w:rsidRPr="004501B9">
        <w:t xml:space="preserve"> data stream on </w:t>
      </w:r>
      <w:r w:rsidR="00BA7391">
        <w:t xml:space="preserve">a </w:t>
      </w:r>
      <w:r w:rsidRPr="004501B9">
        <w:t>serial channel. Subsequently, drone status data is collected with the sensor readings</w:t>
      </w:r>
      <w:r w:rsidR="00D15E8E" w:rsidRPr="00D15E8E">
        <w:t xml:space="preserve"> in the case of the </w:t>
      </w:r>
      <w:r w:rsidR="004B1CCB">
        <w:t>LAD</w:t>
      </w:r>
      <w:r w:rsidRPr="004501B9">
        <w:t xml:space="preserve"> and sent </w:t>
      </w:r>
      <w:r w:rsidR="004B1CCB">
        <w:t>to</w:t>
      </w:r>
      <w:r w:rsidRPr="004501B9">
        <w:t xml:space="preserve"> CCC's database via Google's Pub/Sub service, enclosed in a JSON file following a predefined schema. Simultaneously, a separate stream sends selected camera frames</w:t>
      </w:r>
      <w:r w:rsidR="00051FA1">
        <w:t xml:space="preserve"> in the case of the </w:t>
      </w:r>
      <w:r w:rsidR="00330434">
        <w:t>HAD</w:t>
      </w:r>
      <w:r w:rsidRPr="004501B9">
        <w:t xml:space="preserve"> to CCC's image storage.</w:t>
      </w:r>
      <w:r w:rsidR="0096005D" w:rsidRPr="0096005D">
        <w:t xml:space="preserve"> </w:t>
      </w:r>
    </w:p>
    <w:p w14:paraId="60378CDE" w14:textId="77777777" w:rsidR="00BC0B51" w:rsidRDefault="00BC0B51" w:rsidP="00422E01">
      <w:pPr>
        <w:pStyle w:val="MDPI31text"/>
        <w:ind w:firstLine="0"/>
      </w:pPr>
    </w:p>
    <w:p w14:paraId="7B279297" w14:textId="77777777" w:rsidR="00A61FCF" w:rsidRDefault="00A61FCF" w:rsidP="00422E01">
      <w:pPr>
        <w:pStyle w:val="MDPI31text"/>
        <w:ind w:firstLine="0"/>
      </w:pPr>
    </w:p>
    <w:p w14:paraId="611D14C6" w14:textId="4363E8B4" w:rsidR="00BC0B51" w:rsidRPr="00BC0B51" w:rsidRDefault="00BC0B51" w:rsidP="00BC0B51">
      <w:pPr>
        <w:pStyle w:val="MDPI22heading2"/>
        <w:ind w:left="2968" w:hanging="360"/>
        <w:rPr>
          <w:b/>
          <w:bCs/>
        </w:rPr>
      </w:pPr>
      <w:r w:rsidRPr="00E36F36">
        <w:t>2.</w:t>
      </w:r>
      <w:r>
        <w:t>5</w:t>
      </w:r>
      <w:r w:rsidRPr="00E36F36">
        <w:tab/>
      </w:r>
      <w:r w:rsidRPr="00BC0B51">
        <w:t>Command and Control Center</w:t>
      </w:r>
    </w:p>
    <w:p w14:paraId="53320A31" w14:textId="77777777" w:rsidR="00BC0B51" w:rsidRPr="00BC0B51" w:rsidRDefault="00BC0B51" w:rsidP="00BC0B51">
      <w:pPr>
        <w:pStyle w:val="MDPI31text"/>
      </w:pPr>
      <w:r w:rsidRPr="00BC0B51">
        <w:t>In the development of a comprehensive drone system for search and rescue operations, the Command and Control Center (CCC) serves as the critical nexus for operational management and strategic oversight. The CCC integrates a refined version of the YOLOv8x model, specifically adapted to enhance the detection capabilities of UAVs in varied disaster environments. This advanced detection algorithm allows for the precise identification of survivors from aerial images, achieving high accuracy crucial for timely and effective rescue missions.</w:t>
      </w:r>
    </w:p>
    <w:p w14:paraId="1F2A7283" w14:textId="6A8E4667" w:rsidR="00BC0B51" w:rsidRDefault="00BC0B51" w:rsidP="000D3F3D">
      <w:pPr>
        <w:pStyle w:val="MDPI31text"/>
      </w:pPr>
      <w:r w:rsidRPr="00BC0B51">
        <w:t>Central to the CCC's functionality is a robust web application, engineered to provide an intuitive user interface for SAR operation coordinators. This interface facilitates the real-time monitoring and control of drone swarms, offering features such as live mapping of drones' positions, trajectory visualization, and direct manipulation of mission parameters. This setup not only enhances situational awareness but also enables decisive action during critical phases of SAR operations.</w:t>
      </w:r>
      <w:r w:rsidR="000D3F3D">
        <w:t xml:space="preserve"> More about the architecture of the subsystem is explored in </w:t>
      </w:r>
      <w:r w:rsidR="00491BDD">
        <w:fldChar w:fldCharType="begin"/>
      </w:r>
      <w:r w:rsidR="00491BDD">
        <w:instrText xml:space="preserve"> REF _Ref166621291 \h </w:instrText>
      </w:r>
      <w:r w:rsidR="00491BDD">
        <w:fldChar w:fldCharType="separate"/>
      </w:r>
      <w:r w:rsidR="00491BDD" w:rsidRPr="00491BDD">
        <w:rPr>
          <w:b/>
          <w:bCs/>
        </w:rPr>
        <w:t xml:space="preserve">Figure </w:t>
      </w:r>
      <w:r w:rsidR="00491BDD">
        <w:rPr>
          <w:b/>
          <w:bCs/>
        </w:rPr>
        <w:t>6</w:t>
      </w:r>
      <w:r w:rsidR="00491BDD">
        <w:fldChar w:fldCharType="end"/>
      </w:r>
      <w:r w:rsidR="000D3F3D">
        <w:t>.</w:t>
      </w:r>
    </w:p>
    <w:p w14:paraId="00A139A7" w14:textId="2DA883A8" w:rsidR="00BC0B51" w:rsidRDefault="00BC0B51" w:rsidP="00BC0B51">
      <w:pPr>
        <w:pStyle w:val="MDPI31text"/>
      </w:pPr>
    </w:p>
    <w:p w14:paraId="29916984" w14:textId="77777777" w:rsidR="00F06160" w:rsidRDefault="00BC0B51" w:rsidP="000D0049">
      <w:pPr>
        <w:pStyle w:val="MDPI52figure"/>
      </w:pPr>
      <w:r>
        <w:rPr>
          <w:noProof/>
        </w:rPr>
        <w:drawing>
          <wp:inline distT="0" distB="0" distL="0" distR="0" wp14:anchorId="19EC4A50" wp14:editId="3CF570E0">
            <wp:extent cx="4528867" cy="1753980"/>
            <wp:effectExtent l="0" t="0" r="5080" b="6350"/>
            <wp:docPr id="15923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528867" cy="1753980"/>
                    </a:xfrm>
                    <a:prstGeom prst="rect">
                      <a:avLst/>
                    </a:prstGeom>
                  </pic:spPr>
                </pic:pic>
              </a:graphicData>
            </a:graphic>
          </wp:inline>
        </w:drawing>
      </w:r>
    </w:p>
    <w:p w14:paraId="2582C671" w14:textId="3CBDBE36" w:rsidR="00BC0B51" w:rsidRDefault="00F06160" w:rsidP="003635D5">
      <w:pPr>
        <w:pStyle w:val="MDPI51figurecaption"/>
      </w:pPr>
      <w:bookmarkStart w:id="16" w:name="_Ref166621291"/>
      <w:r w:rsidRPr="00491BDD">
        <w:rPr>
          <w:b/>
          <w:bCs/>
        </w:rPr>
        <w:t xml:space="preserve">Figure </w:t>
      </w:r>
      <w:r w:rsidRPr="00491BDD">
        <w:rPr>
          <w:b/>
          <w:bCs/>
        </w:rPr>
        <w:fldChar w:fldCharType="begin"/>
      </w:r>
      <w:r w:rsidRPr="00491BDD">
        <w:rPr>
          <w:b/>
          <w:bCs/>
        </w:rPr>
        <w:instrText xml:space="preserve"> SEQ Figure \* ARABIC </w:instrText>
      </w:r>
      <w:r w:rsidRPr="00491BDD">
        <w:rPr>
          <w:b/>
          <w:bCs/>
        </w:rPr>
        <w:fldChar w:fldCharType="separate"/>
      </w:r>
      <w:r w:rsidR="00D2656A">
        <w:rPr>
          <w:b/>
          <w:bCs/>
          <w:noProof/>
        </w:rPr>
        <w:t>6</w:t>
      </w:r>
      <w:r w:rsidRPr="00491BDD">
        <w:rPr>
          <w:b/>
          <w:bCs/>
        </w:rPr>
        <w:fldChar w:fldCharType="end"/>
      </w:r>
      <w:bookmarkEnd w:id="16"/>
      <w:r w:rsidRPr="00491BDD">
        <w:rPr>
          <w:b/>
          <w:bCs/>
        </w:rPr>
        <w:t>.</w:t>
      </w:r>
      <w:r>
        <w:t xml:space="preserve"> CCC System Architecture</w:t>
      </w:r>
    </w:p>
    <w:p w14:paraId="2C7B1496" w14:textId="5B6F3CC5" w:rsidR="00BC0B51" w:rsidRPr="00BC0B51" w:rsidRDefault="00BC0B51" w:rsidP="00BC0B51">
      <w:pPr>
        <w:pStyle w:val="MDPI31text"/>
      </w:pPr>
      <w:r w:rsidRPr="00BC0B51">
        <w:t>The architecture of the CCC ensures seamless data flow and system interaction. Images captured by drones are promptly uploaded to a secure cloud storage, where they are processed using the customized YOLOv8x algorithm. The processed data, along with continuous telemetry feeds, are streamed back to the web application, allowing for dynamic mission management. The system supports secure and efficient data transmission protocols, ensuring that all communications between the drones and the CCC are encrypted and reliable.</w:t>
      </w:r>
    </w:p>
    <w:p w14:paraId="08D17EA2" w14:textId="77777777" w:rsidR="00BC0B51" w:rsidRPr="00BC0B51" w:rsidRDefault="00BC0B51" w:rsidP="00BC0B51">
      <w:pPr>
        <w:pStyle w:val="MDPI31text"/>
      </w:pPr>
      <w:r w:rsidRPr="00BC0B51">
        <w:t>Additionally, the CCC's design includes mechanisms for manual override, granting operators the ability to intervene and alter drone operations in response to evolving on-ground conditions. This feature is vital for addressing unexpected challenges and optimizing the deployment of resources during live missions.</w:t>
      </w:r>
    </w:p>
    <w:p w14:paraId="0733577A" w14:textId="30F28573" w:rsidR="00BC0B51" w:rsidRDefault="00BC0B51" w:rsidP="00BC0B51">
      <w:pPr>
        <w:pStyle w:val="MDPI31text"/>
      </w:pPr>
      <w:r w:rsidRPr="00BC0B51">
        <w:t>By consolidating advanced detection algorithms, secure data handling, and interactive mission control into one platform, the CCC significantly amplifies the effectiveness of UAVs in disaster scenarios. This integration not only streamlines operations but also underscores the potential of sophisticated UAV technology in revolutionizing search and rescue efforts under challenging conditions.</w:t>
      </w:r>
    </w:p>
    <w:p w14:paraId="32B168CF" w14:textId="58C5CEA8" w:rsidR="00E36F36" w:rsidRDefault="00E36F36" w:rsidP="0026791A">
      <w:pPr>
        <w:pStyle w:val="MDPI31text"/>
        <w:ind w:left="0" w:firstLine="0"/>
      </w:pPr>
    </w:p>
    <w:p w14:paraId="65D3EEDE" w14:textId="537775E7" w:rsidR="00E36F36" w:rsidRDefault="00E36F36" w:rsidP="00BC0B51">
      <w:pPr>
        <w:pStyle w:val="MDPI22heading2"/>
        <w:keepNext/>
        <w:ind w:left="2968" w:hanging="360"/>
      </w:pPr>
      <w:r w:rsidRPr="00E36F36">
        <w:t>2.</w:t>
      </w:r>
      <w:r w:rsidR="00BC0B51">
        <w:t>6</w:t>
      </w:r>
      <w:r w:rsidRPr="00E36F36">
        <w:tab/>
        <w:t>Wireless Charging</w:t>
      </w:r>
    </w:p>
    <w:p w14:paraId="525DCF7B" w14:textId="5D481057" w:rsidR="00AC5221" w:rsidRDefault="00EA08AA" w:rsidP="008E5E31">
      <w:pPr>
        <w:pStyle w:val="MDPI31text"/>
        <w:ind w:firstLine="360"/>
      </w:pPr>
      <w:r w:rsidRPr="00EA08AA">
        <w:t xml:space="preserve">The wireless charging block diagram shown in </w:t>
      </w:r>
      <w:r w:rsidR="002A405E">
        <w:fldChar w:fldCharType="begin"/>
      </w:r>
      <w:r w:rsidR="002A405E">
        <w:instrText xml:space="preserve"> REF _Ref166618333 \h </w:instrText>
      </w:r>
      <w:r w:rsidR="002A405E">
        <w:fldChar w:fldCharType="separate"/>
      </w:r>
      <w:r w:rsidR="00E342B6" w:rsidRPr="002A405E">
        <w:rPr>
          <w:b/>
          <w:bCs/>
        </w:rPr>
        <w:t xml:space="preserve">Figure </w:t>
      </w:r>
      <w:r w:rsidR="00EC0933">
        <w:rPr>
          <w:b/>
          <w:bCs/>
          <w:noProof/>
        </w:rPr>
        <w:t>7</w:t>
      </w:r>
      <w:r w:rsidR="002A405E">
        <w:fldChar w:fldCharType="end"/>
      </w:r>
      <w:r w:rsidRPr="00EA08AA">
        <w:t xml:space="preserve"> contains </w:t>
      </w:r>
      <w:r w:rsidR="00ED52ED" w:rsidRPr="00EA08AA">
        <w:t>the main</w:t>
      </w:r>
      <w:r w:rsidRPr="00EA08AA">
        <w:t xml:space="preserve"> design blocks of the system, including a sending-end component, </w:t>
      </w:r>
      <w:r w:rsidR="00CE5794" w:rsidRPr="00EA08AA">
        <w:t>transmitting</w:t>
      </w:r>
      <w:r w:rsidRPr="00EA08AA">
        <w:t xml:space="preserve"> and receiving coils, and a receiving-end component.</w:t>
      </w:r>
    </w:p>
    <w:p w14:paraId="2BD3060D" w14:textId="77777777" w:rsidR="002A405E" w:rsidRDefault="002A405E" w:rsidP="002A405E">
      <w:pPr>
        <w:pStyle w:val="MDPI51figurecaption"/>
        <w:keepNext/>
      </w:pPr>
      <w:r w:rsidRPr="002A405E">
        <w:rPr>
          <w:noProof/>
          <w:lang w:eastAsia="en-US" w:bidi="ar-SA"/>
        </w:rPr>
        <w:drawing>
          <wp:inline distT="0" distB="0" distL="0" distR="0" wp14:anchorId="26DC5513" wp14:editId="21E5BCAF">
            <wp:extent cx="4934394" cy="1492076"/>
            <wp:effectExtent l="0" t="0" r="0" b="0"/>
            <wp:docPr id="209154334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345" name="Picture 1" descr="A diagram of a circu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765" cy="1503679"/>
                    </a:xfrm>
                    <a:prstGeom prst="rect">
                      <a:avLst/>
                    </a:prstGeom>
                    <a:noFill/>
                    <a:ln>
                      <a:noFill/>
                    </a:ln>
                  </pic:spPr>
                </pic:pic>
              </a:graphicData>
            </a:graphic>
          </wp:inline>
        </w:drawing>
      </w:r>
    </w:p>
    <w:p w14:paraId="363B2C7A" w14:textId="1C527CE3" w:rsidR="00CE5794" w:rsidRDefault="002A405E" w:rsidP="002A405E">
      <w:pPr>
        <w:pStyle w:val="MDPI511onefigurecaption"/>
      </w:pPr>
      <w:bookmarkStart w:id="17" w:name="_Ref166618333"/>
      <w:r w:rsidRPr="002A405E">
        <w:rPr>
          <w:b/>
          <w:bCs/>
        </w:rPr>
        <w:t xml:space="preserve">Figure </w:t>
      </w:r>
      <w:r w:rsidRPr="002A405E">
        <w:rPr>
          <w:b/>
          <w:bCs/>
        </w:rPr>
        <w:fldChar w:fldCharType="begin"/>
      </w:r>
      <w:r w:rsidRPr="002A405E">
        <w:rPr>
          <w:b/>
          <w:bCs/>
        </w:rPr>
        <w:instrText xml:space="preserve"> SEQ Figure \* ARABIC </w:instrText>
      </w:r>
      <w:r w:rsidRPr="002A405E">
        <w:rPr>
          <w:b/>
          <w:bCs/>
        </w:rPr>
        <w:fldChar w:fldCharType="separate"/>
      </w:r>
      <w:r w:rsidR="00D2656A">
        <w:rPr>
          <w:b/>
          <w:bCs/>
        </w:rPr>
        <w:t>7</w:t>
      </w:r>
      <w:r w:rsidRPr="002A405E">
        <w:rPr>
          <w:b/>
          <w:bCs/>
        </w:rPr>
        <w:fldChar w:fldCharType="end"/>
      </w:r>
      <w:bookmarkEnd w:id="17"/>
      <w:r w:rsidRPr="002A405E">
        <w:rPr>
          <w:b/>
          <w:bCs/>
        </w:rPr>
        <w:t>.</w:t>
      </w:r>
      <w:r>
        <w:t xml:space="preserve"> Wireless Charging System Block Diagram</w:t>
      </w:r>
    </w:p>
    <w:p w14:paraId="744CDB26" w14:textId="4677FB90" w:rsidR="00C84CBB" w:rsidRPr="0092668D" w:rsidRDefault="00C84CBB" w:rsidP="0092668D">
      <w:pPr>
        <w:pStyle w:val="MDPI31text"/>
      </w:pPr>
      <w:r w:rsidRPr="0092668D">
        <w:t xml:space="preserve">The sending end components is responsible for converting the DC supply voltage to AC voltage utilizing Silicon carbide </w:t>
      </w:r>
      <w:proofErr w:type="spellStart"/>
      <w:r w:rsidRPr="0092668D">
        <w:t>Mosfets</w:t>
      </w:r>
      <w:proofErr w:type="spellEnd"/>
      <w:r w:rsidRPr="0092668D">
        <w:t xml:space="preserve"> in addition to a gate driver to drive the inverter, and a microcontroller (f2800157 C2000) to generate the gate signal controlling the </w:t>
      </w:r>
      <w:proofErr w:type="spellStart"/>
      <w:r w:rsidRPr="0092668D">
        <w:t>Mosfets</w:t>
      </w:r>
      <w:proofErr w:type="spellEnd"/>
      <w:r w:rsidRPr="0092668D">
        <w:t xml:space="preserve"> at the specified frequency of 100kHz which been chosen to prevent any interaction with the different components while having minimal switching losses.</w:t>
      </w:r>
    </w:p>
    <w:p w14:paraId="43804414" w14:textId="0CFFF848" w:rsidR="00C84CBB" w:rsidRPr="0092668D" w:rsidRDefault="00C84CBB" w:rsidP="0092668D">
      <w:pPr>
        <w:pStyle w:val="MDPI31text"/>
      </w:pPr>
      <w:r w:rsidRPr="0092668D">
        <w:t xml:space="preserve">The optimal WPT is achieved through implementing the SS topology due to its high efficiency and misalignment tolerance. The SS topology compensating circuit contains a capacitor in series with an inductor (coil) on both the primary and secondary sides; it is the core of wireless charging, where power is transferred through the magnetic field generated between the two coils. The primary and secondary coils are designed in a circular pad structure due to the highest efficiency achieved in power transfer as stated in </w:t>
      </w:r>
      <w:sdt>
        <w:sdtPr>
          <w:tag w:val="MENDELEY_CITATION_v3_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"/>
          <w:id w:val="-1810081344"/>
          <w:placeholder>
            <w:docPart w:val="74FABD5743694628909AB13774192C5C"/>
          </w:placeholder>
        </w:sdtPr>
        <w:sdtEndPr/>
        <w:sdtContent>
          <w:r w:rsidR="00AF13A3" w:rsidRPr="00AF13A3">
            <w:t>[</w:t>
          </w:r>
          <w:r w:rsidR="0081284A" w:rsidRPr="0081284A">
            <w:t>34</w:t>
          </w:r>
          <w:r w:rsidR="00357C89" w:rsidRPr="00357C89">
            <w:t>,35</w:t>
          </w:r>
          <w:r w:rsidR="00AF13A3" w:rsidRPr="00AF13A3">
            <w:t>]</w:t>
          </w:r>
        </w:sdtContent>
      </w:sdt>
      <w:r w:rsidRPr="0092668D">
        <w:t>.</w:t>
      </w:r>
    </w:p>
    <w:p w14:paraId="2AC09619" w14:textId="258A2715" w:rsidR="00C84CBB" w:rsidRPr="0092668D" w:rsidRDefault="00C84CBB" w:rsidP="0092668D">
      <w:pPr>
        <w:pStyle w:val="MDPI31text"/>
      </w:pPr>
      <w:r w:rsidRPr="0092668D">
        <w:t>The receiving-end component acts as a rectification stage responsible for con-verting the AC output voltage from the compensating circuit into DC voltage using the KBPC</w:t>
      </w:r>
      <w:r w:rsidR="00ED52ED" w:rsidRPr="0092668D">
        <w:t>-</w:t>
      </w:r>
      <w:r w:rsidRPr="0092668D">
        <w:t xml:space="preserve"> 3510 full wave bridge rectifier due to its high specifications that meet the design requirements. The rectifier produces a DC voltage ripple, however, charging the drones’ battery requires a constant DC voltage. Obtaining the suitable constant DC voltage is achieved through a filtering stage using a capacitor in parallel to the rectifier.</w:t>
      </w:r>
    </w:p>
    <w:p w14:paraId="59B65A02" w14:textId="1201C7DE" w:rsidR="002B2D47" w:rsidRPr="0092668D" w:rsidRDefault="00C84CBB" w:rsidP="0092668D">
      <w:pPr>
        <w:pStyle w:val="MDPI31text"/>
      </w:pPr>
      <w:r w:rsidRPr="0092668D">
        <w:t xml:space="preserve">The control system is designed to have a closed loop controlled system which gives the ability to control the input voltage depending on current/ voltage reading from the secondary side, the system uses the Texas Instruments C2000 DSP (F2800157) connected to the USM-3IV voltage and current sensor to read the voltage and modify the inverter gate signal accordingly, the system uses a PID controller to get the fastest response with minimal </w:t>
      </w:r>
      <w:r w:rsidR="004648F2">
        <w:t>steady-state</w:t>
      </w:r>
      <w:r w:rsidRPr="0092668D">
        <w:t xml:space="preserve"> error.</w:t>
      </w:r>
    </w:p>
    <w:p w14:paraId="72B91A4E" w14:textId="77777777" w:rsidR="002A223F" w:rsidRDefault="002A223F" w:rsidP="002A223F">
      <w:pPr>
        <w:pStyle w:val="MDPI52figure"/>
        <w:keepNext/>
      </w:pPr>
      <w:r w:rsidRPr="002A223F">
        <w:rPr>
          <w:noProof/>
          <w:lang w:eastAsia="en-US" w:bidi="ar-SA"/>
        </w:rPr>
        <w:drawing>
          <wp:inline distT="0" distB="0" distL="0" distR="0" wp14:anchorId="26730E5E" wp14:editId="67581811">
            <wp:extent cx="3695139" cy="1911473"/>
            <wp:effectExtent l="0" t="0" r="635" b="0"/>
            <wp:docPr id="1447725001"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25001" name="Picture 2" descr="A diagram of a circuit boa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1198" cy="1914607"/>
                    </a:xfrm>
                    <a:prstGeom prst="rect">
                      <a:avLst/>
                    </a:prstGeom>
                    <a:noFill/>
                    <a:ln>
                      <a:noFill/>
                    </a:ln>
                  </pic:spPr>
                </pic:pic>
              </a:graphicData>
            </a:graphic>
          </wp:inline>
        </w:drawing>
      </w:r>
    </w:p>
    <w:p w14:paraId="7B51FC4D" w14:textId="3A0600B1" w:rsidR="00DD6666" w:rsidRDefault="002A223F" w:rsidP="00916C1D">
      <w:pPr>
        <w:pStyle w:val="MDPI51figurecaption"/>
      </w:pPr>
      <w:r w:rsidRPr="002A223F">
        <w:rPr>
          <w:b/>
          <w:bCs/>
        </w:rPr>
        <w:t xml:space="preserve">Figure </w:t>
      </w:r>
      <w:r w:rsidRPr="002A223F">
        <w:rPr>
          <w:b/>
          <w:bCs/>
        </w:rPr>
        <w:fldChar w:fldCharType="begin"/>
      </w:r>
      <w:r w:rsidRPr="002A223F">
        <w:rPr>
          <w:b/>
          <w:bCs/>
        </w:rPr>
        <w:instrText xml:space="preserve"> SEQ Figure \* ARABIC </w:instrText>
      </w:r>
      <w:r w:rsidRPr="002A223F">
        <w:rPr>
          <w:b/>
          <w:bCs/>
        </w:rPr>
        <w:fldChar w:fldCharType="separate"/>
      </w:r>
      <w:r w:rsidR="00D2656A">
        <w:rPr>
          <w:b/>
          <w:bCs/>
          <w:noProof/>
        </w:rPr>
        <w:t>8</w:t>
      </w:r>
      <w:r w:rsidRPr="002A223F">
        <w:rPr>
          <w:b/>
          <w:bCs/>
        </w:rPr>
        <w:fldChar w:fldCharType="end"/>
      </w:r>
      <w:r w:rsidRPr="002A223F">
        <w:rPr>
          <w:b/>
          <w:bCs/>
        </w:rPr>
        <w:t>.</w:t>
      </w:r>
      <w:r>
        <w:t xml:space="preserve"> Closed Loop Block Diagram</w:t>
      </w:r>
    </w:p>
    <w:p w14:paraId="2F279586" w14:textId="77777777" w:rsidR="00983A26" w:rsidRDefault="00983A26" w:rsidP="00916C1D">
      <w:pPr>
        <w:pStyle w:val="MDPI51figurecaption"/>
      </w:pPr>
    </w:p>
    <w:p w14:paraId="30FC5031" w14:textId="77777777" w:rsidR="00983A26" w:rsidRDefault="00983A26" w:rsidP="00916C1D">
      <w:pPr>
        <w:pStyle w:val="MDPI51figurecaption"/>
      </w:pPr>
    </w:p>
    <w:p w14:paraId="52B2101D" w14:textId="77777777" w:rsidR="00F349F0" w:rsidRDefault="00F349F0" w:rsidP="00916C1D">
      <w:pPr>
        <w:pStyle w:val="MDPI51figurecaption"/>
      </w:pPr>
    </w:p>
    <w:p w14:paraId="3510E1E1" w14:textId="77777777" w:rsidR="001F0D7E" w:rsidRPr="001F31D1" w:rsidRDefault="001F0D7E" w:rsidP="00980EDB">
      <w:pPr>
        <w:pStyle w:val="MDPI21heading1"/>
      </w:pPr>
      <w:r w:rsidRPr="001F31D1">
        <w:t>3. Results</w:t>
      </w:r>
    </w:p>
    <w:p w14:paraId="61CF2E02" w14:textId="02F47DE5" w:rsidR="001F0D7E" w:rsidRDefault="001F0D7E" w:rsidP="0043691C">
      <w:pPr>
        <w:pStyle w:val="MDPI22heading2"/>
        <w:spacing w:before="240"/>
      </w:pPr>
      <w:r w:rsidRPr="001F31D1">
        <w:t xml:space="preserve">3.1. </w:t>
      </w:r>
      <w:r w:rsidR="00DD3364">
        <w:t>Sensor Testing</w:t>
      </w:r>
    </w:p>
    <w:p w14:paraId="0D6C6B08" w14:textId="75CE6606" w:rsidR="000E1EC1" w:rsidRPr="00F61D21" w:rsidRDefault="00F61D21" w:rsidP="00837EA6">
      <w:pPr>
        <w:pStyle w:val="MDPI31text"/>
      </w:pPr>
      <w:r w:rsidRPr="00F61D21">
        <w:t>Three sensors were evaluated: the UWB radar, the FMCW radar, and the PIR sensor. The PIR sensor has a maximum detection range of 7 meters, as per its datasheet specifications. However, it is important to note that the PIR sensor operates by detecting a difference in infrared (IR) readings between its two probes, which occurs when an object moves across its field of view. Consequently, the PIR sensor is incapable of detecting micro-motions such as heartbeats and breathing.</w:t>
      </w:r>
      <w:r w:rsidRPr="00E40D55">
        <w:t xml:space="preserve"> </w:t>
      </w:r>
      <w:r w:rsidRPr="00F61D21">
        <w:t xml:space="preserve">Furthermore, the PIR sensor has </w:t>
      </w:r>
      <w:r w:rsidR="00E40D55" w:rsidRPr="00E40D55">
        <w:t>an</w:t>
      </w:r>
      <w:r w:rsidRPr="00F61D21">
        <w:t xml:space="preserve"> inherent limitation: if an object is initially detected in motion but subsequently becomes stationary, the sensor will no longer be able to detect its presence. This is due to the absence of any change in IR readings once the object stops moving. In other words, for the PIR sensor to continuously detect an object, the object must be in constant motion.</w:t>
      </w:r>
      <w:r w:rsidR="00803E05">
        <w:t xml:space="preserve"> </w:t>
      </w:r>
      <w:r w:rsidR="00640763">
        <w:fldChar w:fldCharType="begin"/>
      </w:r>
      <w:r w:rsidR="00640763">
        <w:instrText xml:space="preserve"> REF _Ref166550560 \h </w:instrText>
      </w:r>
      <w:r w:rsidR="00640763">
        <w:fldChar w:fldCharType="separate"/>
      </w:r>
      <w:r w:rsidR="00E342B6" w:rsidRPr="009A7001">
        <w:rPr>
          <w:b/>
          <w:bCs/>
        </w:rPr>
        <w:t xml:space="preserve">Table </w:t>
      </w:r>
      <w:r w:rsidR="00E342B6">
        <w:rPr>
          <w:b/>
          <w:bCs/>
          <w:noProof/>
        </w:rPr>
        <w:t>3</w:t>
      </w:r>
      <w:r w:rsidR="00640763">
        <w:fldChar w:fldCharType="end"/>
      </w:r>
      <w:r w:rsidR="00803E05">
        <w:t xml:space="preserve"> shows the testing results of the PIR sensor.</w:t>
      </w:r>
      <w:r w:rsidR="002352DC">
        <w:t xml:space="preserve"> </w:t>
      </w:r>
      <w:r w:rsidR="002352DC" w:rsidRPr="002352DC">
        <w:t xml:space="preserve">Because of its inconsistent performance, </w:t>
      </w:r>
      <w:r w:rsidR="002352DC">
        <w:t>it was not included</w:t>
      </w:r>
      <w:r w:rsidR="002352DC" w:rsidRPr="002352DC">
        <w:t xml:space="preserve"> in the machine learning training since it is accurate only when the target is in line of sight, which is not </w:t>
      </w:r>
      <w:r w:rsidR="00936D4A">
        <w:t>our scope</w:t>
      </w:r>
      <w:r w:rsidR="002352DC" w:rsidRPr="002352DC">
        <w:t>.</w:t>
      </w:r>
    </w:p>
    <w:p w14:paraId="4FB0ED1B" w14:textId="472A9AAE" w:rsidR="009A7001" w:rsidRDefault="009A7001" w:rsidP="009A7001">
      <w:pPr>
        <w:pStyle w:val="MDPI41tablecaption"/>
      </w:pPr>
      <w:bookmarkStart w:id="18" w:name="_Ref166550560"/>
      <w:r w:rsidRPr="009A7001">
        <w:rPr>
          <w:b/>
          <w:bCs/>
        </w:rPr>
        <w:t xml:space="preserve">Table </w:t>
      </w:r>
      <w:r w:rsidRPr="009A7001">
        <w:rPr>
          <w:b/>
          <w:bCs/>
        </w:rPr>
        <w:fldChar w:fldCharType="begin"/>
      </w:r>
      <w:r w:rsidRPr="009A7001">
        <w:rPr>
          <w:b/>
          <w:bCs/>
        </w:rPr>
        <w:instrText xml:space="preserve"> SEQ Table \* ARABIC </w:instrText>
      </w:r>
      <w:r w:rsidRPr="009A7001">
        <w:rPr>
          <w:b/>
          <w:bCs/>
        </w:rPr>
        <w:fldChar w:fldCharType="separate"/>
      </w:r>
      <w:r w:rsidR="00E342B6">
        <w:rPr>
          <w:b/>
          <w:bCs/>
          <w:noProof/>
        </w:rPr>
        <w:t>3</w:t>
      </w:r>
      <w:r w:rsidRPr="009A7001">
        <w:rPr>
          <w:b/>
          <w:bCs/>
        </w:rPr>
        <w:fldChar w:fldCharType="end"/>
      </w:r>
      <w:bookmarkEnd w:id="18"/>
      <w:r w:rsidRPr="009A7001">
        <w:rPr>
          <w:b/>
          <w:bCs/>
        </w:rPr>
        <w:t>.</w:t>
      </w:r>
      <w:r>
        <w:t xml:space="preserve"> PIR Testing Results</w:t>
      </w:r>
    </w:p>
    <w:tbl>
      <w:tblPr>
        <w:tblStyle w:val="TableGrid"/>
        <w:tblW w:w="0" w:type="auto"/>
        <w:tblInd w:w="2608" w:type="dxa"/>
        <w:tblLook w:val="04A0" w:firstRow="1" w:lastRow="0" w:firstColumn="1" w:lastColumn="0" w:noHBand="0" w:noVBand="1"/>
      </w:tblPr>
      <w:tblGrid>
        <w:gridCol w:w="1551"/>
        <w:gridCol w:w="1587"/>
        <w:gridCol w:w="1600"/>
        <w:gridCol w:w="1600"/>
        <w:gridCol w:w="1520"/>
      </w:tblGrid>
      <w:tr w:rsidR="000F6F7C" w14:paraId="7D17EDC3" w14:textId="77777777" w:rsidTr="00B74AC8">
        <w:tc>
          <w:tcPr>
            <w:tcW w:w="1551" w:type="dxa"/>
            <w:tcBorders>
              <w:left w:val="nil"/>
              <w:bottom w:val="single" w:sz="4" w:space="0" w:color="auto"/>
              <w:right w:val="nil"/>
            </w:tcBorders>
          </w:tcPr>
          <w:p w14:paraId="1FCA3278" w14:textId="134B4DC3" w:rsidR="00786C2C" w:rsidRPr="00C57FC0" w:rsidRDefault="00786C2C" w:rsidP="00C57FC0">
            <w:pPr>
              <w:pStyle w:val="MDPI42tablebody"/>
            </w:pPr>
            <w:r w:rsidRPr="00C57FC0">
              <w:t>Test Scenario</w:t>
            </w:r>
          </w:p>
        </w:tc>
        <w:tc>
          <w:tcPr>
            <w:tcW w:w="1587" w:type="dxa"/>
            <w:tcBorders>
              <w:left w:val="nil"/>
              <w:bottom w:val="single" w:sz="4" w:space="0" w:color="auto"/>
              <w:right w:val="nil"/>
            </w:tcBorders>
          </w:tcPr>
          <w:p w14:paraId="2AFEE728" w14:textId="136E256E" w:rsidR="00786C2C" w:rsidRPr="00C57FC0" w:rsidRDefault="00FA055F" w:rsidP="00C57FC0">
            <w:pPr>
              <w:pStyle w:val="MDPI42tablebody"/>
            </w:pPr>
            <w:r w:rsidRPr="00C57FC0">
              <w:t xml:space="preserve">Range from </w:t>
            </w:r>
            <w:r w:rsidR="00EC3DCC" w:rsidRPr="00C57FC0">
              <w:t>S</w:t>
            </w:r>
            <w:r w:rsidRPr="00C57FC0">
              <w:t>ensor (m)</w:t>
            </w:r>
          </w:p>
        </w:tc>
        <w:tc>
          <w:tcPr>
            <w:tcW w:w="1600" w:type="dxa"/>
            <w:tcBorders>
              <w:left w:val="nil"/>
              <w:bottom w:val="single" w:sz="4" w:space="0" w:color="auto"/>
              <w:right w:val="nil"/>
            </w:tcBorders>
          </w:tcPr>
          <w:p w14:paraId="0FF6C0E7" w14:textId="4B7BC11E" w:rsidR="00786C2C" w:rsidRPr="00C57FC0" w:rsidRDefault="000F6F7C" w:rsidP="00C57FC0">
            <w:pPr>
              <w:pStyle w:val="MDPI42tablebody"/>
            </w:pPr>
            <w:r w:rsidRPr="00C57FC0">
              <w:t>Detecting Small Moves</w:t>
            </w:r>
          </w:p>
        </w:tc>
        <w:tc>
          <w:tcPr>
            <w:tcW w:w="1600" w:type="dxa"/>
            <w:tcBorders>
              <w:left w:val="nil"/>
              <w:bottom w:val="single" w:sz="4" w:space="0" w:color="auto"/>
              <w:right w:val="nil"/>
            </w:tcBorders>
          </w:tcPr>
          <w:p w14:paraId="08530974" w14:textId="194DF1F4" w:rsidR="00786C2C" w:rsidRPr="00C57FC0" w:rsidRDefault="000F6F7C" w:rsidP="00C57FC0">
            <w:pPr>
              <w:pStyle w:val="MDPI42tablebody"/>
            </w:pPr>
            <w:r w:rsidRPr="00C57FC0">
              <w:t>Detecting Big Moves</w:t>
            </w:r>
          </w:p>
        </w:tc>
        <w:tc>
          <w:tcPr>
            <w:tcW w:w="1520" w:type="dxa"/>
            <w:tcBorders>
              <w:left w:val="nil"/>
              <w:bottom w:val="single" w:sz="4" w:space="0" w:color="auto"/>
              <w:right w:val="nil"/>
            </w:tcBorders>
          </w:tcPr>
          <w:p w14:paraId="749E6F12" w14:textId="67ED4096" w:rsidR="00786C2C" w:rsidRPr="00C57FC0" w:rsidRDefault="00F15CFE" w:rsidP="00C57FC0">
            <w:pPr>
              <w:pStyle w:val="MDPI42tablebody"/>
            </w:pPr>
            <w:r w:rsidRPr="00C57FC0">
              <w:t>Detection Accuracy (out of 5)</w:t>
            </w:r>
          </w:p>
        </w:tc>
      </w:tr>
      <w:tr w:rsidR="00C63563" w14:paraId="1D329461" w14:textId="77777777" w:rsidTr="00C63563">
        <w:tc>
          <w:tcPr>
            <w:tcW w:w="1551" w:type="dxa"/>
            <w:vMerge w:val="restart"/>
            <w:tcBorders>
              <w:top w:val="single" w:sz="4" w:space="0" w:color="auto"/>
              <w:left w:val="nil"/>
              <w:right w:val="nil"/>
            </w:tcBorders>
          </w:tcPr>
          <w:p w14:paraId="1A094528" w14:textId="6D28B873" w:rsidR="00C63563" w:rsidRPr="00C57FC0" w:rsidRDefault="000A5BC9" w:rsidP="00C57FC0">
            <w:pPr>
              <w:pStyle w:val="MDPI42tablebody"/>
            </w:pPr>
            <w:r w:rsidRPr="00C57FC0">
              <w:t>Test 1: Detection performance without obstacles with dome</w:t>
            </w:r>
          </w:p>
        </w:tc>
        <w:tc>
          <w:tcPr>
            <w:tcW w:w="1587" w:type="dxa"/>
            <w:tcBorders>
              <w:top w:val="single" w:sz="4" w:space="0" w:color="auto"/>
              <w:left w:val="nil"/>
              <w:bottom w:val="nil"/>
              <w:right w:val="nil"/>
            </w:tcBorders>
          </w:tcPr>
          <w:p w14:paraId="70AED7FC" w14:textId="49DEC731" w:rsidR="00C63563" w:rsidRPr="00C57FC0" w:rsidRDefault="00C63563" w:rsidP="00C57FC0">
            <w:pPr>
              <w:pStyle w:val="MDPI42tablebody"/>
            </w:pPr>
            <w:r w:rsidRPr="00C57FC0">
              <w:t>0 to 4</w:t>
            </w:r>
          </w:p>
        </w:tc>
        <w:tc>
          <w:tcPr>
            <w:tcW w:w="1600" w:type="dxa"/>
            <w:tcBorders>
              <w:top w:val="single" w:sz="4" w:space="0" w:color="auto"/>
              <w:left w:val="nil"/>
              <w:bottom w:val="nil"/>
              <w:right w:val="nil"/>
            </w:tcBorders>
          </w:tcPr>
          <w:p w14:paraId="7EA0D12F" w14:textId="028C8F60" w:rsidR="00C63563" w:rsidRPr="00C57FC0" w:rsidRDefault="00C63563" w:rsidP="00C57FC0">
            <w:pPr>
              <w:pStyle w:val="MDPI42tablebody"/>
            </w:pPr>
            <w:r w:rsidRPr="00C57FC0">
              <w:t>Yes</w:t>
            </w:r>
          </w:p>
        </w:tc>
        <w:tc>
          <w:tcPr>
            <w:tcW w:w="1600" w:type="dxa"/>
            <w:tcBorders>
              <w:top w:val="single" w:sz="4" w:space="0" w:color="auto"/>
              <w:left w:val="nil"/>
              <w:bottom w:val="nil"/>
              <w:right w:val="nil"/>
            </w:tcBorders>
          </w:tcPr>
          <w:p w14:paraId="7A85F4FA" w14:textId="73DB769B" w:rsidR="00C63563" w:rsidRPr="00C57FC0" w:rsidRDefault="00EB1A6F" w:rsidP="00C57FC0">
            <w:pPr>
              <w:pStyle w:val="MDPI42tablebody"/>
            </w:pPr>
            <w:r w:rsidRPr="00C57FC0">
              <w:t>Yes</w:t>
            </w:r>
          </w:p>
        </w:tc>
        <w:tc>
          <w:tcPr>
            <w:tcW w:w="1520" w:type="dxa"/>
            <w:tcBorders>
              <w:top w:val="single" w:sz="4" w:space="0" w:color="auto"/>
              <w:left w:val="nil"/>
              <w:bottom w:val="nil"/>
              <w:right w:val="nil"/>
            </w:tcBorders>
          </w:tcPr>
          <w:p w14:paraId="0014133C" w14:textId="24EBFA3C" w:rsidR="00C63563" w:rsidRPr="00C57FC0" w:rsidRDefault="004956DD" w:rsidP="00C57FC0">
            <w:pPr>
              <w:pStyle w:val="MDPI42tablebody"/>
            </w:pPr>
            <w:r w:rsidRPr="00C57FC0">
              <w:t>5</w:t>
            </w:r>
          </w:p>
        </w:tc>
      </w:tr>
      <w:tr w:rsidR="00C63563" w14:paraId="3BFCDC35" w14:textId="77777777" w:rsidTr="00C63563">
        <w:tc>
          <w:tcPr>
            <w:tcW w:w="1551" w:type="dxa"/>
            <w:vMerge/>
            <w:tcBorders>
              <w:left w:val="nil"/>
              <w:right w:val="nil"/>
            </w:tcBorders>
          </w:tcPr>
          <w:p w14:paraId="38730DD4" w14:textId="77777777" w:rsidR="00C63563" w:rsidRPr="00C57FC0" w:rsidRDefault="00C63563" w:rsidP="00C57FC0">
            <w:pPr>
              <w:pStyle w:val="MDPI42tablebody"/>
            </w:pPr>
          </w:p>
        </w:tc>
        <w:tc>
          <w:tcPr>
            <w:tcW w:w="1587" w:type="dxa"/>
            <w:tcBorders>
              <w:top w:val="nil"/>
              <w:left w:val="nil"/>
              <w:bottom w:val="nil"/>
              <w:right w:val="nil"/>
            </w:tcBorders>
          </w:tcPr>
          <w:p w14:paraId="30E65529" w14:textId="7146E64E" w:rsidR="00C63563" w:rsidRPr="00C57FC0" w:rsidRDefault="00C63563" w:rsidP="00C57FC0">
            <w:pPr>
              <w:pStyle w:val="MDPI42tablebody"/>
            </w:pPr>
            <w:r w:rsidRPr="00C57FC0">
              <w:t>5</w:t>
            </w:r>
          </w:p>
        </w:tc>
        <w:tc>
          <w:tcPr>
            <w:tcW w:w="1600" w:type="dxa"/>
            <w:tcBorders>
              <w:top w:val="nil"/>
              <w:left w:val="nil"/>
              <w:bottom w:val="nil"/>
              <w:right w:val="nil"/>
            </w:tcBorders>
          </w:tcPr>
          <w:p w14:paraId="0F5DC2E4" w14:textId="47FE347F" w:rsidR="00C63563" w:rsidRPr="00C57FC0" w:rsidRDefault="00C63563" w:rsidP="00C57FC0">
            <w:pPr>
              <w:pStyle w:val="MDPI42tablebody"/>
            </w:pPr>
            <w:r w:rsidRPr="00C57FC0">
              <w:t>Yes</w:t>
            </w:r>
          </w:p>
        </w:tc>
        <w:tc>
          <w:tcPr>
            <w:tcW w:w="1600" w:type="dxa"/>
            <w:tcBorders>
              <w:top w:val="nil"/>
              <w:left w:val="nil"/>
              <w:bottom w:val="nil"/>
              <w:right w:val="nil"/>
            </w:tcBorders>
          </w:tcPr>
          <w:p w14:paraId="1B0A52C3" w14:textId="55092478" w:rsidR="00C63563" w:rsidRPr="00C57FC0" w:rsidRDefault="00EB1A6F" w:rsidP="00C57FC0">
            <w:pPr>
              <w:pStyle w:val="MDPI42tablebody"/>
            </w:pPr>
            <w:r w:rsidRPr="00C57FC0">
              <w:t>Yes</w:t>
            </w:r>
          </w:p>
        </w:tc>
        <w:tc>
          <w:tcPr>
            <w:tcW w:w="1520" w:type="dxa"/>
            <w:tcBorders>
              <w:top w:val="nil"/>
              <w:left w:val="nil"/>
              <w:bottom w:val="nil"/>
              <w:right w:val="nil"/>
            </w:tcBorders>
          </w:tcPr>
          <w:p w14:paraId="7615C393" w14:textId="1A8BA9E7" w:rsidR="00C63563" w:rsidRPr="00C57FC0" w:rsidRDefault="00335E65" w:rsidP="00C57FC0">
            <w:pPr>
              <w:pStyle w:val="MDPI42tablebody"/>
            </w:pPr>
            <w:r w:rsidRPr="00C57FC0">
              <w:t>4</w:t>
            </w:r>
          </w:p>
        </w:tc>
      </w:tr>
      <w:tr w:rsidR="00C63563" w14:paraId="0196FDA5" w14:textId="77777777" w:rsidTr="00B74AC8">
        <w:tc>
          <w:tcPr>
            <w:tcW w:w="1551" w:type="dxa"/>
            <w:vMerge/>
            <w:tcBorders>
              <w:left w:val="nil"/>
              <w:right w:val="nil"/>
            </w:tcBorders>
          </w:tcPr>
          <w:p w14:paraId="6E98B631" w14:textId="77777777" w:rsidR="00C63563" w:rsidRPr="00C57FC0" w:rsidRDefault="00C63563" w:rsidP="00C57FC0">
            <w:pPr>
              <w:pStyle w:val="MDPI42tablebody"/>
            </w:pPr>
          </w:p>
        </w:tc>
        <w:tc>
          <w:tcPr>
            <w:tcW w:w="1587" w:type="dxa"/>
            <w:tcBorders>
              <w:top w:val="nil"/>
              <w:left w:val="nil"/>
              <w:bottom w:val="nil"/>
              <w:right w:val="nil"/>
            </w:tcBorders>
          </w:tcPr>
          <w:p w14:paraId="739266F1" w14:textId="32BCFBC0" w:rsidR="00C63563" w:rsidRPr="00C57FC0" w:rsidRDefault="00C63563" w:rsidP="00C57FC0">
            <w:pPr>
              <w:pStyle w:val="MDPI42tablebody"/>
            </w:pPr>
            <w:r w:rsidRPr="00C57FC0">
              <w:t>6</w:t>
            </w:r>
          </w:p>
        </w:tc>
        <w:tc>
          <w:tcPr>
            <w:tcW w:w="1600" w:type="dxa"/>
            <w:tcBorders>
              <w:top w:val="nil"/>
              <w:left w:val="nil"/>
              <w:bottom w:val="nil"/>
              <w:right w:val="nil"/>
            </w:tcBorders>
          </w:tcPr>
          <w:p w14:paraId="5284102E" w14:textId="1712B305" w:rsidR="00C63563" w:rsidRPr="00C57FC0" w:rsidRDefault="00C63563" w:rsidP="00C57FC0">
            <w:pPr>
              <w:pStyle w:val="MDPI42tablebody"/>
            </w:pPr>
            <w:r w:rsidRPr="00C57FC0">
              <w:t>No</w:t>
            </w:r>
          </w:p>
        </w:tc>
        <w:tc>
          <w:tcPr>
            <w:tcW w:w="1600" w:type="dxa"/>
            <w:tcBorders>
              <w:top w:val="nil"/>
              <w:left w:val="nil"/>
              <w:bottom w:val="nil"/>
              <w:right w:val="nil"/>
            </w:tcBorders>
          </w:tcPr>
          <w:p w14:paraId="2F6D8C74" w14:textId="318044A6" w:rsidR="00C63563" w:rsidRPr="00C57FC0" w:rsidRDefault="00EB1A6F" w:rsidP="00C57FC0">
            <w:pPr>
              <w:pStyle w:val="MDPI42tablebody"/>
            </w:pPr>
            <w:r w:rsidRPr="00C57FC0">
              <w:t>Yes</w:t>
            </w:r>
          </w:p>
        </w:tc>
        <w:tc>
          <w:tcPr>
            <w:tcW w:w="1520" w:type="dxa"/>
            <w:tcBorders>
              <w:top w:val="nil"/>
              <w:left w:val="nil"/>
              <w:bottom w:val="nil"/>
              <w:right w:val="nil"/>
            </w:tcBorders>
          </w:tcPr>
          <w:p w14:paraId="18B20C85" w14:textId="5D9F7B3C" w:rsidR="00C63563" w:rsidRPr="00C57FC0" w:rsidRDefault="00335E65" w:rsidP="00C57FC0">
            <w:pPr>
              <w:pStyle w:val="MDPI42tablebody"/>
            </w:pPr>
            <w:r w:rsidRPr="00C57FC0">
              <w:t>2</w:t>
            </w:r>
          </w:p>
        </w:tc>
      </w:tr>
      <w:tr w:rsidR="00C63563" w14:paraId="6456663B" w14:textId="77777777" w:rsidTr="00B74AC8">
        <w:tc>
          <w:tcPr>
            <w:tcW w:w="1551" w:type="dxa"/>
            <w:vMerge/>
            <w:tcBorders>
              <w:left w:val="nil"/>
              <w:bottom w:val="single" w:sz="4" w:space="0" w:color="auto"/>
              <w:right w:val="nil"/>
            </w:tcBorders>
          </w:tcPr>
          <w:p w14:paraId="188D66AE" w14:textId="77777777" w:rsidR="00C63563" w:rsidRPr="00C57FC0" w:rsidRDefault="00C63563" w:rsidP="00C57FC0">
            <w:pPr>
              <w:pStyle w:val="MDPI42tablebody"/>
            </w:pPr>
          </w:p>
        </w:tc>
        <w:tc>
          <w:tcPr>
            <w:tcW w:w="1587" w:type="dxa"/>
            <w:tcBorders>
              <w:top w:val="nil"/>
              <w:left w:val="nil"/>
              <w:bottom w:val="single" w:sz="4" w:space="0" w:color="auto"/>
              <w:right w:val="nil"/>
            </w:tcBorders>
          </w:tcPr>
          <w:p w14:paraId="03A8DC7C" w14:textId="436A781F" w:rsidR="00C63563" w:rsidRPr="00C57FC0" w:rsidRDefault="00C63563" w:rsidP="00C57FC0">
            <w:pPr>
              <w:pStyle w:val="MDPI42tablebody"/>
            </w:pPr>
            <w:r w:rsidRPr="00C57FC0">
              <w:t>7</w:t>
            </w:r>
          </w:p>
        </w:tc>
        <w:tc>
          <w:tcPr>
            <w:tcW w:w="1600" w:type="dxa"/>
            <w:tcBorders>
              <w:top w:val="nil"/>
              <w:left w:val="nil"/>
              <w:bottom w:val="single" w:sz="4" w:space="0" w:color="auto"/>
              <w:right w:val="nil"/>
            </w:tcBorders>
          </w:tcPr>
          <w:p w14:paraId="001F33AA" w14:textId="034AB748" w:rsidR="00C63563" w:rsidRPr="00C57FC0" w:rsidRDefault="00C63563" w:rsidP="00C57FC0">
            <w:pPr>
              <w:pStyle w:val="MDPI42tablebody"/>
            </w:pPr>
            <w:r w:rsidRPr="00C57FC0">
              <w:t>Ye</w:t>
            </w:r>
            <w:r w:rsidR="00EB1A6F" w:rsidRPr="00C57FC0">
              <w:t>s</w:t>
            </w:r>
          </w:p>
        </w:tc>
        <w:tc>
          <w:tcPr>
            <w:tcW w:w="1600" w:type="dxa"/>
            <w:tcBorders>
              <w:top w:val="nil"/>
              <w:left w:val="nil"/>
              <w:bottom w:val="single" w:sz="4" w:space="0" w:color="auto"/>
              <w:right w:val="nil"/>
            </w:tcBorders>
          </w:tcPr>
          <w:p w14:paraId="480DBBD7" w14:textId="4880DD49" w:rsidR="00C63563" w:rsidRPr="00C57FC0" w:rsidRDefault="00EB1A6F" w:rsidP="00C57FC0">
            <w:pPr>
              <w:pStyle w:val="MDPI42tablebody"/>
            </w:pPr>
            <w:r w:rsidRPr="00C57FC0">
              <w:t>No</w:t>
            </w:r>
          </w:p>
        </w:tc>
        <w:tc>
          <w:tcPr>
            <w:tcW w:w="1520" w:type="dxa"/>
            <w:tcBorders>
              <w:top w:val="nil"/>
              <w:left w:val="nil"/>
              <w:bottom w:val="single" w:sz="4" w:space="0" w:color="auto"/>
              <w:right w:val="nil"/>
            </w:tcBorders>
          </w:tcPr>
          <w:p w14:paraId="51EBF658" w14:textId="1D1CFCA1" w:rsidR="00C63563" w:rsidRPr="00C57FC0" w:rsidRDefault="00335E65" w:rsidP="00C57FC0">
            <w:pPr>
              <w:pStyle w:val="MDPI42tablebody"/>
            </w:pPr>
            <w:r w:rsidRPr="00C57FC0">
              <w:t>1</w:t>
            </w:r>
          </w:p>
        </w:tc>
      </w:tr>
      <w:tr w:rsidR="00F15CFE" w14:paraId="76729837" w14:textId="77777777" w:rsidTr="00B74AC8">
        <w:tc>
          <w:tcPr>
            <w:tcW w:w="1551" w:type="dxa"/>
            <w:tcBorders>
              <w:top w:val="single" w:sz="4" w:space="0" w:color="auto"/>
              <w:left w:val="nil"/>
              <w:bottom w:val="nil"/>
              <w:right w:val="nil"/>
            </w:tcBorders>
          </w:tcPr>
          <w:p w14:paraId="619CE496" w14:textId="2ED119C7" w:rsidR="00786C2C" w:rsidRPr="00C57FC0" w:rsidRDefault="004956DD" w:rsidP="00C57FC0">
            <w:pPr>
              <w:pStyle w:val="MDPI42tablebody"/>
            </w:pPr>
            <w:r w:rsidRPr="00C57FC0">
              <w:t>Test 2: Detection performance with wood obstacle without dome</w:t>
            </w:r>
          </w:p>
        </w:tc>
        <w:tc>
          <w:tcPr>
            <w:tcW w:w="1587" w:type="dxa"/>
            <w:tcBorders>
              <w:top w:val="single" w:sz="4" w:space="0" w:color="auto"/>
              <w:left w:val="nil"/>
              <w:bottom w:val="nil"/>
              <w:right w:val="nil"/>
            </w:tcBorders>
          </w:tcPr>
          <w:p w14:paraId="5AFA31B2" w14:textId="252B2270" w:rsidR="00786C2C" w:rsidRPr="00C57FC0" w:rsidRDefault="001D5336" w:rsidP="00C57FC0">
            <w:pPr>
              <w:pStyle w:val="MDPI42tablebody"/>
            </w:pPr>
            <w:r w:rsidRPr="00C57FC0">
              <w:t>0 to 1.5</w:t>
            </w:r>
          </w:p>
        </w:tc>
        <w:tc>
          <w:tcPr>
            <w:tcW w:w="1600" w:type="dxa"/>
            <w:tcBorders>
              <w:top w:val="single" w:sz="4" w:space="0" w:color="auto"/>
              <w:left w:val="nil"/>
              <w:bottom w:val="nil"/>
              <w:right w:val="nil"/>
            </w:tcBorders>
          </w:tcPr>
          <w:p w14:paraId="4B516662" w14:textId="58BCDD2E" w:rsidR="00786C2C" w:rsidRPr="00C57FC0" w:rsidRDefault="00EB1A6F" w:rsidP="00C57FC0">
            <w:pPr>
              <w:pStyle w:val="MDPI42tablebody"/>
            </w:pPr>
            <w:r w:rsidRPr="00C57FC0">
              <w:t>No</w:t>
            </w:r>
          </w:p>
        </w:tc>
        <w:tc>
          <w:tcPr>
            <w:tcW w:w="1600" w:type="dxa"/>
            <w:tcBorders>
              <w:top w:val="single" w:sz="4" w:space="0" w:color="auto"/>
              <w:left w:val="nil"/>
              <w:bottom w:val="nil"/>
              <w:right w:val="nil"/>
            </w:tcBorders>
          </w:tcPr>
          <w:p w14:paraId="0CD1ACF3" w14:textId="74DB8730" w:rsidR="00786C2C" w:rsidRPr="00C57FC0" w:rsidRDefault="00EB1A6F" w:rsidP="00C57FC0">
            <w:pPr>
              <w:pStyle w:val="MDPI42tablebody"/>
            </w:pPr>
            <w:r w:rsidRPr="00C57FC0">
              <w:t>No</w:t>
            </w:r>
          </w:p>
        </w:tc>
        <w:tc>
          <w:tcPr>
            <w:tcW w:w="1520" w:type="dxa"/>
            <w:tcBorders>
              <w:top w:val="single" w:sz="4" w:space="0" w:color="auto"/>
              <w:left w:val="nil"/>
              <w:bottom w:val="nil"/>
              <w:right w:val="nil"/>
            </w:tcBorders>
          </w:tcPr>
          <w:p w14:paraId="62E4969B" w14:textId="4B857AA9" w:rsidR="00786C2C" w:rsidRPr="00C57FC0" w:rsidRDefault="00335E65" w:rsidP="00C57FC0">
            <w:pPr>
              <w:pStyle w:val="MDPI42tablebody"/>
            </w:pPr>
            <w:r w:rsidRPr="00C57FC0">
              <w:t>1</w:t>
            </w:r>
          </w:p>
        </w:tc>
      </w:tr>
    </w:tbl>
    <w:p w14:paraId="28605457" w14:textId="77777777" w:rsidR="00F61D21" w:rsidRDefault="00F61D21" w:rsidP="00015DEB">
      <w:pPr>
        <w:pStyle w:val="MDPI31text"/>
        <w:ind w:left="0" w:firstLine="0"/>
      </w:pPr>
    </w:p>
    <w:p w14:paraId="7287E9AD" w14:textId="5954541E" w:rsidR="00396D28" w:rsidRPr="00035942" w:rsidRDefault="00035942" w:rsidP="00E5337F">
      <w:pPr>
        <w:pStyle w:val="MDPI31text"/>
      </w:pPr>
      <w:r w:rsidRPr="00035942">
        <w:t>FMCW Radar:</w:t>
      </w:r>
    </w:p>
    <w:p w14:paraId="58A37E2E" w14:textId="77777777" w:rsidR="00035942" w:rsidRPr="00035942" w:rsidRDefault="00035942" w:rsidP="00035942">
      <w:pPr>
        <w:pStyle w:val="MDPI31text"/>
        <w:numPr>
          <w:ilvl w:val="0"/>
          <w:numId w:val="26"/>
        </w:numPr>
      </w:pPr>
      <w:r w:rsidRPr="00035942">
        <w:t>According to the datasheet, the FMCW radar has a detection range of up to 9 meters.</w:t>
      </w:r>
    </w:p>
    <w:p w14:paraId="132C7D96" w14:textId="77777777" w:rsidR="00035942" w:rsidRPr="00035942" w:rsidRDefault="00035942" w:rsidP="00035942">
      <w:pPr>
        <w:pStyle w:val="MDPI31text"/>
        <w:numPr>
          <w:ilvl w:val="0"/>
          <w:numId w:val="26"/>
        </w:numPr>
      </w:pPr>
      <w:r w:rsidRPr="00035942">
        <w:t>It has the advantage of being able to detect micro-motions, such as human vital signals, using the Doppler effect, which sets it apart from the PIR sensor.</w:t>
      </w:r>
    </w:p>
    <w:p w14:paraId="2CDA92EC" w14:textId="77777777" w:rsidR="00035942" w:rsidRPr="00035942" w:rsidRDefault="00035942" w:rsidP="00035942">
      <w:pPr>
        <w:pStyle w:val="MDPI31text"/>
        <w:numPr>
          <w:ilvl w:val="0"/>
          <w:numId w:val="26"/>
        </w:numPr>
      </w:pPr>
      <w:r w:rsidRPr="00035942">
        <w:t>To avoid false readings due to high reflectivity from metallic materials, the tests were conducted in an environment with minimal metal objects.</w:t>
      </w:r>
    </w:p>
    <w:p w14:paraId="584340BF" w14:textId="24901013" w:rsidR="00035942" w:rsidRPr="00035942" w:rsidRDefault="00035942" w:rsidP="00035942">
      <w:pPr>
        <w:pStyle w:val="MDPI31text"/>
        <w:numPr>
          <w:ilvl w:val="0"/>
          <w:numId w:val="26"/>
        </w:numPr>
      </w:pPr>
      <w:r w:rsidRPr="00035942">
        <w:t>In tests without obstacles, the FMCW radar successfully detected human presence, both stationary</w:t>
      </w:r>
      <w:r w:rsidR="00D64BC1">
        <w:t xml:space="preserve"> by detecting micro-motion</w:t>
      </w:r>
      <w:r w:rsidRPr="00035942">
        <w:t xml:space="preserve"> and moving, within its specified range of 0 to 9 meters.</w:t>
      </w:r>
    </w:p>
    <w:p w14:paraId="58B3037E" w14:textId="051CCBC2" w:rsidR="00035942" w:rsidRDefault="00035942" w:rsidP="00136B88">
      <w:pPr>
        <w:pStyle w:val="MDPI31text"/>
        <w:numPr>
          <w:ilvl w:val="0"/>
          <w:numId w:val="26"/>
        </w:numPr>
      </w:pPr>
      <w:r w:rsidRPr="00035942">
        <w:t>When testing its penetration ability, the FMCW radar could detect humans (moving and stationary) through wood within a range of 3 meters from the sensor.</w:t>
      </w:r>
    </w:p>
    <w:p w14:paraId="73EA61B6" w14:textId="77777777" w:rsidR="00396D28" w:rsidRPr="00035942" w:rsidRDefault="00396D28" w:rsidP="00396D28">
      <w:pPr>
        <w:pStyle w:val="MDPI31text"/>
        <w:ind w:left="3060" w:firstLine="0"/>
      </w:pPr>
    </w:p>
    <w:p w14:paraId="500BDF66" w14:textId="1B3882D4" w:rsidR="00396D28" w:rsidRPr="00035942" w:rsidRDefault="00035942" w:rsidP="00E5337F">
      <w:pPr>
        <w:pStyle w:val="MDPI31text"/>
      </w:pPr>
      <w:r w:rsidRPr="00035942">
        <w:t>UWB Radar:</w:t>
      </w:r>
    </w:p>
    <w:p w14:paraId="3995BBA7" w14:textId="77777777" w:rsidR="00035942" w:rsidRPr="00035942" w:rsidRDefault="00035942" w:rsidP="00035942">
      <w:pPr>
        <w:pStyle w:val="MDPI31text"/>
        <w:numPr>
          <w:ilvl w:val="0"/>
          <w:numId w:val="27"/>
        </w:numPr>
      </w:pPr>
      <w:r w:rsidRPr="00035942">
        <w:t>The UWB radar underwent similar tests as the FMCW radar.</w:t>
      </w:r>
    </w:p>
    <w:p w14:paraId="404CBE20" w14:textId="77777777" w:rsidR="00035942" w:rsidRPr="00035942" w:rsidRDefault="00035942" w:rsidP="00035942">
      <w:pPr>
        <w:pStyle w:val="MDPI31text"/>
        <w:numPr>
          <w:ilvl w:val="0"/>
          <w:numId w:val="27"/>
        </w:numPr>
      </w:pPr>
      <w:r w:rsidRPr="00035942">
        <w:t>It demonstrated better resilience to vibrations compared to the FMCW radar.</w:t>
      </w:r>
    </w:p>
    <w:p w14:paraId="5B269DE7" w14:textId="77777777" w:rsidR="00035942" w:rsidRPr="00035942" w:rsidRDefault="00035942" w:rsidP="00035942">
      <w:pPr>
        <w:pStyle w:val="MDPI31text"/>
        <w:numPr>
          <w:ilvl w:val="0"/>
          <w:numId w:val="27"/>
        </w:numPr>
      </w:pPr>
      <w:r w:rsidRPr="00035942">
        <w:t>However, the UWB radar required more apparent movements to detect motion or presence reliably.</w:t>
      </w:r>
    </w:p>
    <w:p w14:paraId="73847D4F" w14:textId="77777777" w:rsidR="00035942" w:rsidRPr="00035942" w:rsidRDefault="00035942" w:rsidP="00035942">
      <w:pPr>
        <w:pStyle w:val="MDPI31text"/>
        <w:numPr>
          <w:ilvl w:val="0"/>
          <w:numId w:val="27"/>
        </w:numPr>
      </w:pPr>
      <w:r w:rsidRPr="00035942">
        <w:t>Both the FMCW and UWB radars could penetrate wooden materials without significant performance degradation.</w:t>
      </w:r>
    </w:p>
    <w:p w14:paraId="697D80B4" w14:textId="35A19D5E" w:rsidR="00CC7E79" w:rsidRDefault="00035942" w:rsidP="0091339E">
      <w:pPr>
        <w:pStyle w:val="MDPI31text"/>
        <w:numPr>
          <w:ilvl w:val="0"/>
          <w:numId w:val="27"/>
        </w:numPr>
      </w:pPr>
      <w:r w:rsidRPr="00035942">
        <w:t>However, they struggled to penetrate concrete and brick walls with a thickness of 15 cm or more.</w:t>
      </w:r>
    </w:p>
    <w:p w14:paraId="04E0679B" w14:textId="77777777" w:rsidR="001D6545" w:rsidRDefault="001D6545" w:rsidP="001D6545">
      <w:pPr>
        <w:pStyle w:val="MDPI31text"/>
        <w:ind w:left="3060" w:firstLine="0"/>
      </w:pPr>
    </w:p>
    <w:p w14:paraId="0D559156" w14:textId="77777777" w:rsidR="001D6545" w:rsidRDefault="001D6545" w:rsidP="001D6545">
      <w:pPr>
        <w:pStyle w:val="MDPI31text"/>
        <w:ind w:left="3060" w:firstLine="0"/>
      </w:pPr>
    </w:p>
    <w:p w14:paraId="64E2F90E" w14:textId="73566DD9" w:rsidR="002E18CF" w:rsidRDefault="00CC7E79" w:rsidP="00CC7E79">
      <w:pPr>
        <w:pStyle w:val="MDPI22heading2"/>
      </w:pPr>
      <w:r>
        <w:t xml:space="preserve">3.2. </w:t>
      </w:r>
      <w:r w:rsidR="002E18CF">
        <w:t>Model Selection and Evaluation</w:t>
      </w:r>
    </w:p>
    <w:p w14:paraId="5A150B03" w14:textId="43A4743F" w:rsidR="00D443E1" w:rsidRDefault="00CC7E79" w:rsidP="00813A1E">
      <w:pPr>
        <w:pStyle w:val="MDPI31text"/>
      </w:pPr>
      <w:r>
        <w:t xml:space="preserve"> </w:t>
      </w:r>
      <w:r w:rsidR="00F80E6B" w:rsidRPr="00F80E6B">
        <w:t>The models chosen for classification were logistic regression, random forest, and decision tree. The datasets were split into training and testing sets which are 70% and 30% of the data respectively.</w:t>
      </w:r>
      <w:r w:rsidR="00F80E6B">
        <w:t xml:space="preserve"> </w:t>
      </w:r>
      <w:r w:rsidR="00F80E6B" w:rsidRPr="00F80E6B">
        <w:t xml:space="preserve">In the first stage of dataset collection, we trained initial models in order to choose the most appropriate model. As can be shown in </w:t>
      </w:r>
      <w:r w:rsidR="001843E2">
        <w:fldChar w:fldCharType="begin"/>
      </w:r>
      <w:r w:rsidR="001843E2">
        <w:instrText xml:space="preserve"> REF _Ref166550575 \h </w:instrText>
      </w:r>
      <w:r w:rsidR="001843E2">
        <w:fldChar w:fldCharType="separate"/>
      </w:r>
      <w:r w:rsidR="00E342B6" w:rsidRPr="006B6E37">
        <w:rPr>
          <w:b/>
          <w:bCs/>
        </w:rPr>
        <w:t xml:space="preserve">Table </w:t>
      </w:r>
      <w:r w:rsidR="00E342B6">
        <w:rPr>
          <w:b/>
          <w:bCs/>
          <w:noProof/>
        </w:rPr>
        <w:t>4</w:t>
      </w:r>
      <w:r w:rsidR="001843E2">
        <w:fldChar w:fldCharType="end"/>
      </w:r>
      <w:r w:rsidR="00F80E6B" w:rsidRPr="00F80E6B">
        <w:t xml:space="preserve">, the random forest classifier was the most accurate. Not only that but it also has the highest recall which is an essential metric for the model since we would like the model to be more sensitive to </w:t>
      </w:r>
      <w:r w:rsidR="001344AC">
        <w:t>positive cases</w:t>
      </w:r>
      <w:r w:rsidR="00F80E6B" w:rsidRPr="00F80E6B">
        <w:t xml:space="preserve"> even if it means more false positives. Based on the results from the table, </w:t>
      </w:r>
      <w:r w:rsidR="00FB7EE2">
        <w:t xml:space="preserve">the </w:t>
      </w:r>
      <w:r w:rsidR="00F80E6B" w:rsidRPr="00F80E6B">
        <w:t>random forest</w:t>
      </w:r>
      <w:r w:rsidR="00FB7EE2">
        <w:t xml:space="preserve"> model</w:t>
      </w:r>
      <w:r w:rsidR="00F80E6B" w:rsidRPr="00F80E6B">
        <w:t xml:space="preserve"> will be used for detection.</w:t>
      </w:r>
    </w:p>
    <w:p w14:paraId="08EBBBD0" w14:textId="6E929768" w:rsidR="006B6E37" w:rsidRDefault="006B6E37" w:rsidP="006B6E37">
      <w:pPr>
        <w:pStyle w:val="MDPI41tablecaption"/>
      </w:pPr>
      <w:bookmarkStart w:id="19" w:name="_Ref166550575"/>
      <w:r w:rsidRPr="006B6E37">
        <w:rPr>
          <w:b/>
          <w:bCs/>
        </w:rPr>
        <w:t xml:space="preserve">Table </w:t>
      </w:r>
      <w:r w:rsidRPr="006B6E37">
        <w:rPr>
          <w:b/>
          <w:bCs/>
        </w:rPr>
        <w:fldChar w:fldCharType="begin"/>
      </w:r>
      <w:r w:rsidRPr="006B6E37">
        <w:rPr>
          <w:b/>
          <w:bCs/>
        </w:rPr>
        <w:instrText xml:space="preserve"> SEQ Table \* ARABIC </w:instrText>
      </w:r>
      <w:r w:rsidRPr="006B6E37">
        <w:rPr>
          <w:b/>
          <w:bCs/>
        </w:rPr>
        <w:fldChar w:fldCharType="separate"/>
      </w:r>
      <w:r w:rsidR="00E342B6">
        <w:rPr>
          <w:b/>
          <w:bCs/>
          <w:noProof/>
        </w:rPr>
        <w:t>4</w:t>
      </w:r>
      <w:r w:rsidRPr="006B6E37">
        <w:rPr>
          <w:b/>
          <w:bCs/>
        </w:rPr>
        <w:fldChar w:fldCharType="end"/>
      </w:r>
      <w:bookmarkEnd w:id="19"/>
      <w:r w:rsidRPr="006B6E37">
        <w:rPr>
          <w:b/>
          <w:bCs/>
        </w:rPr>
        <w:t>.</w:t>
      </w:r>
      <w:r>
        <w:t xml:space="preserve"> Models Metrics on Stable Wood Dataset</w:t>
      </w:r>
    </w:p>
    <w:tbl>
      <w:tblPr>
        <w:tblW w:w="0" w:type="auto"/>
        <w:jc w:val="center"/>
        <w:tblLook w:val="04A0" w:firstRow="1" w:lastRow="0" w:firstColumn="1" w:lastColumn="0" w:noHBand="0" w:noVBand="1"/>
      </w:tblPr>
      <w:tblGrid>
        <w:gridCol w:w="1803"/>
        <w:gridCol w:w="1803"/>
        <w:gridCol w:w="1803"/>
        <w:gridCol w:w="1803"/>
        <w:gridCol w:w="1804"/>
      </w:tblGrid>
      <w:tr w:rsidR="00D443E1" w:rsidRPr="00D443E1" w14:paraId="74F699CE" w14:textId="77777777" w:rsidTr="0041048A">
        <w:trPr>
          <w:jc w:val="center"/>
        </w:trPr>
        <w:tc>
          <w:tcPr>
            <w:tcW w:w="1803" w:type="dxa"/>
            <w:tcBorders>
              <w:top w:val="single" w:sz="4" w:space="0" w:color="auto"/>
              <w:bottom w:val="single" w:sz="4" w:space="0" w:color="auto"/>
            </w:tcBorders>
            <w:vAlign w:val="center"/>
          </w:tcPr>
          <w:p w14:paraId="51A1DFB8" w14:textId="77777777" w:rsidR="00D443E1" w:rsidRPr="00D443E1" w:rsidRDefault="00D443E1" w:rsidP="00D443E1">
            <w:pPr>
              <w:pStyle w:val="MDPI42tablebody"/>
              <w:rPr>
                <w:b/>
                <w:bCs/>
              </w:rPr>
            </w:pPr>
            <w:r w:rsidRPr="00D443E1">
              <w:rPr>
                <w:b/>
                <w:bCs/>
              </w:rPr>
              <w:t>Model/Metrics</w:t>
            </w:r>
          </w:p>
        </w:tc>
        <w:tc>
          <w:tcPr>
            <w:tcW w:w="1803" w:type="dxa"/>
            <w:tcBorders>
              <w:top w:val="single" w:sz="4" w:space="0" w:color="auto"/>
              <w:bottom w:val="single" w:sz="4" w:space="0" w:color="auto"/>
            </w:tcBorders>
            <w:vAlign w:val="center"/>
          </w:tcPr>
          <w:p w14:paraId="4A108410" w14:textId="77777777" w:rsidR="00D443E1" w:rsidRPr="00D443E1" w:rsidRDefault="00D443E1" w:rsidP="00D443E1">
            <w:pPr>
              <w:pStyle w:val="MDPI42tablebody"/>
              <w:rPr>
                <w:b/>
                <w:bCs/>
              </w:rPr>
            </w:pPr>
            <w:r w:rsidRPr="00D443E1">
              <w:rPr>
                <w:b/>
                <w:bCs/>
              </w:rPr>
              <w:t>Accuracy</w:t>
            </w:r>
          </w:p>
        </w:tc>
        <w:tc>
          <w:tcPr>
            <w:tcW w:w="1803" w:type="dxa"/>
            <w:tcBorders>
              <w:top w:val="single" w:sz="4" w:space="0" w:color="auto"/>
              <w:bottom w:val="single" w:sz="4" w:space="0" w:color="auto"/>
            </w:tcBorders>
            <w:vAlign w:val="center"/>
          </w:tcPr>
          <w:p w14:paraId="76A73B11" w14:textId="77777777" w:rsidR="00D443E1" w:rsidRPr="00D443E1" w:rsidRDefault="00D443E1" w:rsidP="00D443E1">
            <w:pPr>
              <w:pStyle w:val="MDPI42tablebody"/>
              <w:rPr>
                <w:b/>
                <w:bCs/>
              </w:rPr>
            </w:pPr>
            <w:r w:rsidRPr="00D443E1">
              <w:rPr>
                <w:b/>
                <w:bCs/>
              </w:rPr>
              <w:t>Precision</w:t>
            </w:r>
          </w:p>
        </w:tc>
        <w:tc>
          <w:tcPr>
            <w:tcW w:w="1803" w:type="dxa"/>
            <w:tcBorders>
              <w:top w:val="single" w:sz="4" w:space="0" w:color="auto"/>
              <w:bottom w:val="single" w:sz="4" w:space="0" w:color="auto"/>
            </w:tcBorders>
            <w:vAlign w:val="center"/>
          </w:tcPr>
          <w:p w14:paraId="0891F28A" w14:textId="77777777" w:rsidR="00D443E1" w:rsidRPr="00D443E1" w:rsidRDefault="00D443E1" w:rsidP="00D443E1">
            <w:pPr>
              <w:pStyle w:val="MDPI42tablebody"/>
              <w:rPr>
                <w:b/>
                <w:bCs/>
              </w:rPr>
            </w:pPr>
            <w:r w:rsidRPr="00D443E1">
              <w:rPr>
                <w:b/>
                <w:bCs/>
              </w:rPr>
              <w:t>Recall</w:t>
            </w:r>
          </w:p>
        </w:tc>
        <w:tc>
          <w:tcPr>
            <w:tcW w:w="1804" w:type="dxa"/>
            <w:tcBorders>
              <w:top w:val="single" w:sz="4" w:space="0" w:color="auto"/>
              <w:bottom w:val="single" w:sz="4" w:space="0" w:color="auto"/>
            </w:tcBorders>
            <w:vAlign w:val="center"/>
          </w:tcPr>
          <w:p w14:paraId="6212593E" w14:textId="77777777" w:rsidR="00D443E1" w:rsidRPr="00D443E1" w:rsidRDefault="00D443E1" w:rsidP="00D443E1">
            <w:pPr>
              <w:pStyle w:val="MDPI42tablebody"/>
              <w:rPr>
                <w:b/>
                <w:bCs/>
              </w:rPr>
            </w:pPr>
            <w:r w:rsidRPr="00D443E1">
              <w:rPr>
                <w:b/>
                <w:bCs/>
              </w:rPr>
              <w:t>F1 Score</w:t>
            </w:r>
          </w:p>
        </w:tc>
      </w:tr>
      <w:tr w:rsidR="00D443E1" w:rsidRPr="00D443E1" w14:paraId="388B4C94" w14:textId="77777777" w:rsidTr="0041048A">
        <w:trPr>
          <w:jc w:val="center"/>
        </w:trPr>
        <w:tc>
          <w:tcPr>
            <w:tcW w:w="1803" w:type="dxa"/>
            <w:tcBorders>
              <w:top w:val="single" w:sz="4" w:space="0" w:color="auto"/>
            </w:tcBorders>
            <w:vAlign w:val="center"/>
          </w:tcPr>
          <w:p w14:paraId="33775E76" w14:textId="77777777" w:rsidR="00D443E1" w:rsidRPr="00D443E1" w:rsidRDefault="00D443E1" w:rsidP="00D443E1">
            <w:pPr>
              <w:pStyle w:val="MDPI42tablebody"/>
            </w:pPr>
            <w:r w:rsidRPr="00D443E1">
              <w:t>Logistic Regression</w:t>
            </w:r>
          </w:p>
        </w:tc>
        <w:tc>
          <w:tcPr>
            <w:tcW w:w="1803" w:type="dxa"/>
            <w:tcBorders>
              <w:top w:val="single" w:sz="4" w:space="0" w:color="auto"/>
            </w:tcBorders>
            <w:vAlign w:val="center"/>
          </w:tcPr>
          <w:p w14:paraId="056F9AA1" w14:textId="77777777" w:rsidR="00D443E1" w:rsidRPr="00D443E1" w:rsidRDefault="00D443E1" w:rsidP="00D443E1">
            <w:pPr>
              <w:pStyle w:val="MDPI42tablebody"/>
            </w:pPr>
            <w:r w:rsidRPr="00D443E1">
              <w:t>97.07%</w:t>
            </w:r>
          </w:p>
        </w:tc>
        <w:tc>
          <w:tcPr>
            <w:tcW w:w="1803" w:type="dxa"/>
            <w:tcBorders>
              <w:top w:val="single" w:sz="4" w:space="0" w:color="auto"/>
            </w:tcBorders>
            <w:vAlign w:val="center"/>
          </w:tcPr>
          <w:p w14:paraId="258BCA16" w14:textId="77777777" w:rsidR="00D443E1" w:rsidRPr="00D443E1" w:rsidRDefault="00D443E1" w:rsidP="00D443E1">
            <w:pPr>
              <w:pStyle w:val="MDPI42tablebody"/>
            </w:pPr>
            <w:r w:rsidRPr="00D443E1">
              <w:t>97.73%</w:t>
            </w:r>
          </w:p>
        </w:tc>
        <w:tc>
          <w:tcPr>
            <w:tcW w:w="1803" w:type="dxa"/>
            <w:tcBorders>
              <w:top w:val="single" w:sz="4" w:space="0" w:color="auto"/>
            </w:tcBorders>
            <w:vAlign w:val="center"/>
          </w:tcPr>
          <w:p w14:paraId="7ED47F49" w14:textId="77777777" w:rsidR="00D443E1" w:rsidRPr="00D443E1" w:rsidRDefault="00D443E1" w:rsidP="00D443E1">
            <w:pPr>
              <w:pStyle w:val="MDPI42tablebody"/>
            </w:pPr>
            <w:r w:rsidRPr="00D443E1">
              <w:t>98.22%</w:t>
            </w:r>
          </w:p>
        </w:tc>
        <w:tc>
          <w:tcPr>
            <w:tcW w:w="1804" w:type="dxa"/>
            <w:tcBorders>
              <w:top w:val="single" w:sz="4" w:space="0" w:color="auto"/>
            </w:tcBorders>
            <w:vAlign w:val="center"/>
          </w:tcPr>
          <w:p w14:paraId="392416CB" w14:textId="77777777" w:rsidR="00D443E1" w:rsidRPr="00D443E1" w:rsidRDefault="00D443E1" w:rsidP="00D443E1">
            <w:pPr>
              <w:pStyle w:val="MDPI42tablebody"/>
            </w:pPr>
            <w:r w:rsidRPr="00D443E1">
              <w:t>98.70%</w:t>
            </w:r>
          </w:p>
        </w:tc>
      </w:tr>
      <w:tr w:rsidR="00D443E1" w:rsidRPr="00D443E1" w14:paraId="2EFE946E" w14:textId="77777777">
        <w:trPr>
          <w:jc w:val="center"/>
        </w:trPr>
        <w:tc>
          <w:tcPr>
            <w:tcW w:w="1803" w:type="dxa"/>
            <w:vAlign w:val="center"/>
          </w:tcPr>
          <w:p w14:paraId="530593A5" w14:textId="77777777" w:rsidR="00D443E1" w:rsidRPr="00D443E1" w:rsidRDefault="00D443E1" w:rsidP="00D443E1">
            <w:pPr>
              <w:pStyle w:val="MDPI42tablebody"/>
            </w:pPr>
            <w:r w:rsidRPr="00D443E1">
              <w:t>Random Forest</w:t>
            </w:r>
          </w:p>
        </w:tc>
        <w:tc>
          <w:tcPr>
            <w:tcW w:w="1803" w:type="dxa"/>
            <w:vAlign w:val="center"/>
          </w:tcPr>
          <w:p w14:paraId="17FDFE88" w14:textId="77777777" w:rsidR="00D443E1" w:rsidRPr="00D443E1" w:rsidRDefault="00D443E1" w:rsidP="00D443E1">
            <w:pPr>
              <w:pStyle w:val="MDPI42tablebody"/>
            </w:pPr>
            <w:r w:rsidRPr="00D443E1">
              <w:t>98.75%</w:t>
            </w:r>
          </w:p>
        </w:tc>
        <w:tc>
          <w:tcPr>
            <w:tcW w:w="1803" w:type="dxa"/>
            <w:vAlign w:val="center"/>
          </w:tcPr>
          <w:p w14:paraId="061A55DE" w14:textId="77777777" w:rsidR="00D443E1" w:rsidRPr="00D443E1" w:rsidRDefault="00D443E1" w:rsidP="00D443E1">
            <w:pPr>
              <w:pStyle w:val="MDPI42tablebody"/>
            </w:pPr>
            <w:r w:rsidRPr="00D443E1">
              <w:t>98.40%</w:t>
            </w:r>
          </w:p>
        </w:tc>
        <w:tc>
          <w:tcPr>
            <w:tcW w:w="1803" w:type="dxa"/>
            <w:vAlign w:val="center"/>
          </w:tcPr>
          <w:p w14:paraId="3B5CCA70" w14:textId="77777777" w:rsidR="00D443E1" w:rsidRPr="00D443E1" w:rsidRDefault="00D443E1" w:rsidP="00D443E1">
            <w:pPr>
              <w:pStyle w:val="MDPI42tablebody"/>
            </w:pPr>
            <w:r w:rsidRPr="00D443E1">
              <w:t>99.11%</w:t>
            </w:r>
          </w:p>
        </w:tc>
        <w:tc>
          <w:tcPr>
            <w:tcW w:w="1804" w:type="dxa"/>
            <w:vAlign w:val="center"/>
          </w:tcPr>
          <w:p w14:paraId="71CF0BA4" w14:textId="77777777" w:rsidR="00D443E1" w:rsidRPr="00D443E1" w:rsidRDefault="00D443E1" w:rsidP="00D443E1">
            <w:pPr>
              <w:pStyle w:val="MDPI42tablebody"/>
            </w:pPr>
            <w:r w:rsidRPr="00D443E1">
              <w:t>98.70%</w:t>
            </w:r>
          </w:p>
        </w:tc>
      </w:tr>
      <w:tr w:rsidR="00D443E1" w:rsidRPr="00D443E1" w14:paraId="1808A429" w14:textId="77777777">
        <w:trPr>
          <w:jc w:val="center"/>
        </w:trPr>
        <w:tc>
          <w:tcPr>
            <w:tcW w:w="1803" w:type="dxa"/>
            <w:vAlign w:val="center"/>
          </w:tcPr>
          <w:p w14:paraId="7791118E" w14:textId="77777777" w:rsidR="00D443E1" w:rsidRPr="00D443E1" w:rsidRDefault="00D443E1" w:rsidP="00D443E1">
            <w:pPr>
              <w:pStyle w:val="MDPI42tablebody"/>
            </w:pPr>
            <w:r w:rsidRPr="00D443E1">
              <w:t>Decision Tree</w:t>
            </w:r>
          </w:p>
        </w:tc>
        <w:tc>
          <w:tcPr>
            <w:tcW w:w="1803" w:type="dxa"/>
            <w:vAlign w:val="center"/>
          </w:tcPr>
          <w:p w14:paraId="135B6D60" w14:textId="77777777" w:rsidR="00D443E1" w:rsidRPr="00D443E1" w:rsidRDefault="00D443E1" w:rsidP="00D443E1">
            <w:pPr>
              <w:pStyle w:val="MDPI42tablebody"/>
            </w:pPr>
            <w:r w:rsidRPr="00D443E1">
              <w:t>98.69%</w:t>
            </w:r>
          </w:p>
        </w:tc>
        <w:tc>
          <w:tcPr>
            <w:tcW w:w="1803" w:type="dxa"/>
            <w:vAlign w:val="center"/>
          </w:tcPr>
          <w:p w14:paraId="357FA7DC" w14:textId="77777777" w:rsidR="00D443E1" w:rsidRPr="00D443E1" w:rsidRDefault="00D443E1" w:rsidP="00D443E1">
            <w:pPr>
              <w:pStyle w:val="MDPI42tablebody"/>
            </w:pPr>
            <w:r w:rsidRPr="00D443E1">
              <w:t>98.50%</w:t>
            </w:r>
          </w:p>
        </w:tc>
        <w:tc>
          <w:tcPr>
            <w:tcW w:w="1803" w:type="dxa"/>
            <w:vAlign w:val="center"/>
          </w:tcPr>
          <w:p w14:paraId="7D576E4C" w14:textId="77777777" w:rsidR="00D443E1" w:rsidRPr="00D443E1" w:rsidRDefault="00D443E1" w:rsidP="00D443E1">
            <w:pPr>
              <w:pStyle w:val="MDPI42tablebody"/>
            </w:pPr>
            <w:r w:rsidRPr="00D443E1">
              <w:t>98.89%</w:t>
            </w:r>
          </w:p>
        </w:tc>
        <w:tc>
          <w:tcPr>
            <w:tcW w:w="1804" w:type="dxa"/>
            <w:vAlign w:val="center"/>
          </w:tcPr>
          <w:p w14:paraId="1E2F4F79" w14:textId="77777777" w:rsidR="00D443E1" w:rsidRPr="00D443E1" w:rsidRDefault="00D443E1" w:rsidP="00D443E1">
            <w:pPr>
              <w:pStyle w:val="MDPI42tablebody"/>
            </w:pPr>
            <w:r w:rsidRPr="00D443E1">
              <w:t>98.70%</w:t>
            </w:r>
          </w:p>
        </w:tc>
      </w:tr>
    </w:tbl>
    <w:p w14:paraId="3D5D9B4C" w14:textId="77777777" w:rsidR="001F3152" w:rsidRDefault="001F3152" w:rsidP="00C03ED5">
      <w:pPr>
        <w:pStyle w:val="MDPI31text"/>
        <w:ind w:left="0" w:firstLine="0"/>
      </w:pPr>
    </w:p>
    <w:p w14:paraId="31FA2078" w14:textId="5DDA79C2" w:rsidR="00C03ED5" w:rsidRDefault="001D19BB" w:rsidP="001D19BB">
      <w:pPr>
        <w:pStyle w:val="MDPI31text"/>
      </w:pPr>
      <w:r w:rsidRPr="001D19BB">
        <w:t xml:space="preserve">To understand which features are most important to the model, the bar chart in </w:t>
      </w:r>
      <w:r w:rsidR="00D232B5">
        <w:fldChar w:fldCharType="begin"/>
      </w:r>
      <w:r w:rsidR="00D232B5">
        <w:instrText xml:space="preserve"> REF _Ref166552884 \h </w:instrText>
      </w:r>
      <w:r w:rsidR="00D232B5">
        <w:fldChar w:fldCharType="separate"/>
      </w:r>
      <w:r w:rsidR="00E342B6" w:rsidRPr="00EA356A">
        <w:rPr>
          <w:b/>
          <w:bCs/>
        </w:rPr>
        <w:t xml:space="preserve">Figure </w:t>
      </w:r>
      <w:r w:rsidR="00EC0933">
        <w:rPr>
          <w:b/>
          <w:bCs/>
          <w:noProof/>
        </w:rPr>
        <w:t>9</w:t>
      </w:r>
      <w:r w:rsidR="00D232B5">
        <w:fldChar w:fldCharType="end"/>
      </w:r>
      <w:r w:rsidRPr="001D19BB">
        <w:t xml:space="preserve"> shows that in the case of perfect stability, </w:t>
      </w:r>
      <w:r w:rsidR="0074074A">
        <w:t>FMCW</w:t>
      </w:r>
      <w:r w:rsidRPr="001D19BB">
        <w:t xml:space="preserve"> was the most influential feature while the altitude had minimal impact.</w:t>
      </w:r>
    </w:p>
    <w:p w14:paraId="32298D22" w14:textId="77777777" w:rsidR="00EA356A" w:rsidRDefault="00EA356A" w:rsidP="00EA356A">
      <w:pPr>
        <w:pStyle w:val="MDPI52figure"/>
        <w:keepNext/>
      </w:pPr>
      <w:r w:rsidRPr="00081756">
        <w:rPr>
          <w:noProof/>
          <w:lang w:eastAsia="en-US" w:bidi="ar-SA"/>
        </w:rPr>
        <w:drawing>
          <wp:inline distT="0" distB="0" distL="0" distR="0" wp14:anchorId="578ACE78" wp14:editId="3B2D14CE">
            <wp:extent cx="4114800" cy="3117063"/>
            <wp:effectExtent l="0" t="0" r="0" b="7620"/>
            <wp:docPr id="1299764743"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4743" name="Picture 1" descr="A graph with a bar chart&#10;&#10;Description automatically generated with medium confidence"/>
                    <pic:cNvPicPr/>
                  </pic:nvPicPr>
                  <pic:blipFill>
                    <a:blip r:embed="rId24"/>
                    <a:stretch>
                      <a:fillRect/>
                    </a:stretch>
                  </pic:blipFill>
                  <pic:spPr>
                    <a:xfrm>
                      <a:off x="0" y="0"/>
                      <a:ext cx="4114800" cy="3117063"/>
                    </a:xfrm>
                    <a:prstGeom prst="rect">
                      <a:avLst/>
                    </a:prstGeom>
                  </pic:spPr>
                </pic:pic>
              </a:graphicData>
            </a:graphic>
          </wp:inline>
        </w:drawing>
      </w:r>
    </w:p>
    <w:p w14:paraId="4DF5CE93" w14:textId="0FDCC86B" w:rsidR="00F61D21" w:rsidRDefault="00EA356A" w:rsidP="00887E8A">
      <w:pPr>
        <w:pStyle w:val="MDPI51figurecaption"/>
      </w:pPr>
      <w:bookmarkStart w:id="20" w:name="_Ref166552884"/>
      <w:r w:rsidRPr="00EA356A">
        <w:rPr>
          <w:b/>
          <w:bCs/>
        </w:rPr>
        <w:t xml:space="preserve">Figure </w:t>
      </w:r>
      <w:r w:rsidRPr="00EA356A">
        <w:rPr>
          <w:b/>
          <w:bCs/>
        </w:rPr>
        <w:fldChar w:fldCharType="begin"/>
      </w:r>
      <w:r w:rsidRPr="00EA356A">
        <w:rPr>
          <w:b/>
          <w:bCs/>
        </w:rPr>
        <w:instrText xml:space="preserve"> SEQ Figure \* ARABIC </w:instrText>
      </w:r>
      <w:r w:rsidRPr="00EA356A">
        <w:rPr>
          <w:b/>
          <w:bCs/>
        </w:rPr>
        <w:fldChar w:fldCharType="separate"/>
      </w:r>
      <w:r w:rsidR="00D2656A">
        <w:rPr>
          <w:b/>
          <w:bCs/>
          <w:noProof/>
        </w:rPr>
        <w:t>9</w:t>
      </w:r>
      <w:r w:rsidRPr="00EA356A">
        <w:rPr>
          <w:b/>
          <w:bCs/>
        </w:rPr>
        <w:fldChar w:fldCharType="end"/>
      </w:r>
      <w:bookmarkEnd w:id="20"/>
      <w:r w:rsidRPr="00EA356A">
        <w:rPr>
          <w:b/>
          <w:bCs/>
        </w:rPr>
        <w:t>.</w:t>
      </w:r>
      <w:r>
        <w:t xml:space="preserve"> Feature Importances for Random Forest Classifier on Stable Wood Dataset</w:t>
      </w:r>
    </w:p>
    <w:p w14:paraId="2BF50AE5" w14:textId="4EA7BA96" w:rsidR="00311034" w:rsidRDefault="00957624" w:rsidP="001C2F30">
      <w:pPr>
        <w:pStyle w:val="MDPI31text"/>
      </w:pPr>
      <w:r>
        <w:t xml:space="preserve">To further support this result, </w:t>
      </w:r>
      <w:r w:rsidR="001C2F30" w:rsidRPr="001C2F30">
        <w:t xml:space="preserve">the dataset was split based on the values of the altitude feature, 1.5m, 1.75m, and 2m, and the model was trained on each of them. As shown in </w:t>
      </w:r>
      <w:r w:rsidR="00DC394F">
        <w:fldChar w:fldCharType="begin"/>
      </w:r>
      <w:r w:rsidR="00DC394F">
        <w:instrText xml:space="preserve"> REF _Ref166550621 \h </w:instrText>
      </w:r>
      <w:r w:rsidR="00DC394F">
        <w:fldChar w:fldCharType="separate"/>
      </w:r>
      <w:r w:rsidR="00E342B6" w:rsidRPr="00D92B03">
        <w:rPr>
          <w:b/>
          <w:bCs/>
        </w:rPr>
        <w:t xml:space="preserve">Figure </w:t>
      </w:r>
      <w:r w:rsidR="00EC0933">
        <w:rPr>
          <w:b/>
          <w:bCs/>
          <w:noProof/>
        </w:rPr>
        <w:t>10</w:t>
      </w:r>
      <w:r w:rsidR="00DC394F">
        <w:fldChar w:fldCharType="end"/>
      </w:r>
      <w:r w:rsidR="001C2F30" w:rsidRPr="001C2F30">
        <w:t>, the accuracy is almost stable meaning that altitude does not result in accuracy degradation. Therefore, it has been removed from the following experiments since the drone is going to perform detection hovering at 3m. It is worth noting that altitude is not consistent due to the wind effect which changes the drone’s position, so the drone tries to maintain an altitude between 2m and 3m. In addition, when the drone is hovering, the altitude value fluctuates randomly without a meaningful correlation with the detection result, so it is less likely to affect the outcome.</w:t>
      </w:r>
    </w:p>
    <w:p w14:paraId="747B879C" w14:textId="77777777" w:rsidR="00D92B03" w:rsidRDefault="00D92B03" w:rsidP="00D92B03">
      <w:pPr>
        <w:pStyle w:val="MDPI52figure"/>
        <w:keepNext/>
      </w:pPr>
      <w:r w:rsidRPr="00573A1D">
        <w:rPr>
          <w:noProof/>
          <w:lang w:eastAsia="en-US" w:bidi="ar-SA"/>
        </w:rPr>
        <w:drawing>
          <wp:inline distT="0" distB="0" distL="0" distR="0" wp14:anchorId="2EB27B02" wp14:editId="29A95F86">
            <wp:extent cx="4114800" cy="3245432"/>
            <wp:effectExtent l="0" t="0" r="0" b="0"/>
            <wp:docPr id="209051355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3554" name="Picture 1" descr="A graph with a line&#10;&#10;Description automatically generated"/>
                    <pic:cNvPicPr/>
                  </pic:nvPicPr>
                  <pic:blipFill>
                    <a:blip r:embed="rId25"/>
                    <a:stretch>
                      <a:fillRect/>
                    </a:stretch>
                  </pic:blipFill>
                  <pic:spPr>
                    <a:xfrm>
                      <a:off x="0" y="0"/>
                      <a:ext cx="4114800" cy="3245432"/>
                    </a:xfrm>
                    <a:prstGeom prst="rect">
                      <a:avLst/>
                    </a:prstGeom>
                  </pic:spPr>
                </pic:pic>
              </a:graphicData>
            </a:graphic>
          </wp:inline>
        </w:drawing>
      </w:r>
    </w:p>
    <w:p w14:paraId="65770149" w14:textId="38C59CF8" w:rsidR="001C2F30" w:rsidRDefault="00D92B03" w:rsidP="00D92B03">
      <w:pPr>
        <w:pStyle w:val="MDPI51figurecaption"/>
      </w:pPr>
      <w:bookmarkStart w:id="21" w:name="_Ref166550621"/>
      <w:r w:rsidRPr="00D92B03">
        <w:rPr>
          <w:b/>
          <w:bCs/>
        </w:rPr>
        <w:t xml:space="preserve">Figure </w:t>
      </w:r>
      <w:r w:rsidRPr="00D92B03">
        <w:rPr>
          <w:b/>
          <w:bCs/>
        </w:rPr>
        <w:fldChar w:fldCharType="begin"/>
      </w:r>
      <w:r w:rsidRPr="00D92B03">
        <w:rPr>
          <w:b/>
          <w:bCs/>
        </w:rPr>
        <w:instrText xml:space="preserve"> SEQ Figure \* ARABIC </w:instrText>
      </w:r>
      <w:r w:rsidRPr="00D92B03">
        <w:rPr>
          <w:b/>
          <w:bCs/>
        </w:rPr>
        <w:fldChar w:fldCharType="separate"/>
      </w:r>
      <w:r w:rsidR="00D2656A">
        <w:rPr>
          <w:b/>
          <w:bCs/>
          <w:noProof/>
        </w:rPr>
        <w:t>10</w:t>
      </w:r>
      <w:r w:rsidRPr="00D92B03">
        <w:rPr>
          <w:b/>
          <w:bCs/>
        </w:rPr>
        <w:fldChar w:fldCharType="end"/>
      </w:r>
      <w:bookmarkEnd w:id="21"/>
      <w:r w:rsidRPr="00D92B03">
        <w:rPr>
          <w:b/>
          <w:bCs/>
        </w:rPr>
        <w:t>.</w:t>
      </w:r>
      <w:r>
        <w:t xml:space="preserve"> Random Forest Classifier Accuracy vs Altitude</w:t>
      </w:r>
    </w:p>
    <w:p w14:paraId="3D6C2A3F" w14:textId="2445D071" w:rsidR="00665254" w:rsidRDefault="00436A7B" w:rsidP="0072749D">
      <w:pPr>
        <w:pStyle w:val="MDPI31text"/>
      </w:pPr>
      <w:r>
        <w:fldChar w:fldCharType="begin"/>
      </w:r>
      <w:r>
        <w:instrText xml:space="preserve"> REF _Ref166550648 \h </w:instrText>
      </w:r>
      <w:r>
        <w:fldChar w:fldCharType="separate"/>
      </w:r>
      <w:r w:rsidR="00E342B6" w:rsidRPr="00EB48AF">
        <w:rPr>
          <w:b/>
          <w:bCs/>
        </w:rPr>
        <w:t xml:space="preserve">Table </w:t>
      </w:r>
      <w:r w:rsidR="00E342B6">
        <w:rPr>
          <w:b/>
          <w:bCs/>
          <w:noProof/>
        </w:rPr>
        <w:t>5</w:t>
      </w:r>
      <w:r>
        <w:fldChar w:fldCharType="end"/>
      </w:r>
      <w:r>
        <w:t xml:space="preserve"> </w:t>
      </w:r>
      <w:r w:rsidR="00B41165" w:rsidRPr="00B41165">
        <w:t>summarizes the performance of the model trained on the gathered datasets during different phases of testing. We can see that as the altitude feature was removed the accuracy dropped slightly; however, this scenario assumes perfect stability which is not the case when the drone is hovering. In addition, the model showed great performance with different materials like bricks. Moreover, the accuracy drops when the drone is hovering which is expected due to the false positive readings by the sensors as they are affected by motion. However, the trained model on the second consolidated dataset consisting of both stable and hovering datasets combined is still performing relatively well with an accuracy of 94.08%. Furthermore, it can be noticed that the recall dropped significantly as drone motion came into play; however, this issue can be addressed by lowering the confidence threshold of the model predictions.</w:t>
      </w:r>
    </w:p>
    <w:p w14:paraId="58B6AFA1" w14:textId="2E5BC1D6" w:rsidR="00EB48AF" w:rsidRDefault="00EB48AF" w:rsidP="00EB48AF">
      <w:pPr>
        <w:pStyle w:val="MDPI41tablecaption"/>
      </w:pPr>
      <w:bookmarkStart w:id="22" w:name="_Ref166550648"/>
      <w:r w:rsidRPr="00EB48AF">
        <w:rPr>
          <w:b/>
          <w:bCs/>
        </w:rPr>
        <w:t xml:space="preserve">Table </w:t>
      </w:r>
      <w:r w:rsidRPr="00EB48AF">
        <w:rPr>
          <w:b/>
          <w:bCs/>
        </w:rPr>
        <w:fldChar w:fldCharType="begin"/>
      </w:r>
      <w:r w:rsidRPr="00EB48AF">
        <w:rPr>
          <w:b/>
          <w:bCs/>
        </w:rPr>
        <w:instrText xml:space="preserve"> SEQ Table \* ARABIC </w:instrText>
      </w:r>
      <w:r w:rsidRPr="00EB48AF">
        <w:rPr>
          <w:b/>
          <w:bCs/>
        </w:rPr>
        <w:fldChar w:fldCharType="separate"/>
      </w:r>
      <w:r w:rsidR="00E342B6">
        <w:rPr>
          <w:b/>
          <w:bCs/>
          <w:noProof/>
        </w:rPr>
        <w:t>5</w:t>
      </w:r>
      <w:r w:rsidRPr="00EB48AF">
        <w:rPr>
          <w:b/>
          <w:bCs/>
        </w:rPr>
        <w:fldChar w:fldCharType="end"/>
      </w:r>
      <w:bookmarkEnd w:id="22"/>
      <w:r w:rsidRPr="00EB48AF">
        <w:rPr>
          <w:b/>
          <w:bCs/>
        </w:rPr>
        <w:t>.</w:t>
      </w:r>
      <w:r>
        <w:t xml:space="preserve"> Model Accuracy and Recall Summary</w:t>
      </w:r>
    </w:p>
    <w:tbl>
      <w:tblPr>
        <w:tblW w:w="5502" w:type="dxa"/>
        <w:jc w:val="center"/>
        <w:tblLook w:val="04A0" w:firstRow="1" w:lastRow="0" w:firstColumn="1" w:lastColumn="0" w:noHBand="0" w:noVBand="1"/>
      </w:tblPr>
      <w:tblGrid>
        <w:gridCol w:w="2155"/>
        <w:gridCol w:w="1513"/>
        <w:gridCol w:w="1834"/>
      </w:tblGrid>
      <w:tr w:rsidR="00094BDA" w:rsidRPr="00094BDA" w14:paraId="20A581E2" w14:textId="77777777" w:rsidTr="005C05F1">
        <w:trPr>
          <w:jc w:val="center"/>
        </w:trPr>
        <w:tc>
          <w:tcPr>
            <w:tcW w:w="2155" w:type="dxa"/>
            <w:tcBorders>
              <w:top w:val="single" w:sz="4" w:space="0" w:color="auto"/>
              <w:bottom w:val="single" w:sz="4" w:space="0" w:color="auto"/>
            </w:tcBorders>
            <w:vAlign w:val="center"/>
          </w:tcPr>
          <w:p w14:paraId="2BE47A6E" w14:textId="77777777" w:rsidR="00094BDA" w:rsidRPr="00094BDA" w:rsidRDefault="00094BDA" w:rsidP="00094BDA">
            <w:pPr>
              <w:pStyle w:val="MDPI42tablebody"/>
              <w:rPr>
                <w:b/>
                <w:bCs/>
              </w:rPr>
            </w:pPr>
            <w:r w:rsidRPr="00094BDA">
              <w:rPr>
                <w:b/>
                <w:bCs/>
              </w:rPr>
              <w:t>Dataset</w:t>
            </w:r>
          </w:p>
        </w:tc>
        <w:tc>
          <w:tcPr>
            <w:tcW w:w="1513" w:type="dxa"/>
            <w:tcBorders>
              <w:top w:val="single" w:sz="4" w:space="0" w:color="auto"/>
              <w:bottom w:val="single" w:sz="4" w:space="0" w:color="auto"/>
            </w:tcBorders>
            <w:vAlign w:val="center"/>
          </w:tcPr>
          <w:p w14:paraId="773998BD" w14:textId="77777777" w:rsidR="00094BDA" w:rsidRPr="00094BDA" w:rsidRDefault="00094BDA" w:rsidP="00094BDA">
            <w:pPr>
              <w:pStyle w:val="MDPI42tablebody"/>
              <w:rPr>
                <w:b/>
                <w:bCs/>
              </w:rPr>
            </w:pPr>
            <w:r w:rsidRPr="00094BDA">
              <w:rPr>
                <w:b/>
                <w:bCs/>
              </w:rPr>
              <w:t>Accuracy</w:t>
            </w:r>
          </w:p>
        </w:tc>
        <w:tc>
          <w:tcPr>
            <w:tcW w:w="1834" w:type="dxa"/>
            <w:tcBorders>
              <w:top w:val="single" w:sz="4" w:space="0" w:color="auto"/>
              <w:bottom w:val="single" w:sz="4" w:space="0" w:color="auto"/>
            </w:tcBorders>
            <w:vAlign w:val="center"/>
          </w:tcPr>
          <w:p w14:paraId="77A56F23" w14:textId="77777777" w:rsidR="00094BDA" w:rsidRPr="00094BDA" w:rsidRDefault="00094BDA" w:rsidP="00094BDA">
            <w:pPr>
              <w:pStyle w:val="MDPI42tablebody"/>
              <w:rPr>
                <w:b/>
                <w:bCs/>
              </w:rPr>
            </w:pPr>
            <w:r w:rsidRPr="00094BDA">
              <w:rPr>
                <w:b/>
                <w:bCs/>
              </w:rPr>
              <w:t>Recall</w:t>
            </w:r>
          </w:p>
        </w:tc>
      </w:tr>
      <w:tr w:rsidR="00094BDA" w:rsidRPr="00094BDA" w14:paraId="18EE43DE" w14:textId="77777777" w:rsidTr="005C05F1">
        <w:trPr>
          <w:jc w:val="center"/>
        </w:trPr>
        <w:tc>
          <w:tcPr>
            <w:tcW w:w="2155" w:type="dxa"/>
            <w:tcBorders>
              <w:top w:val="single" w:sz="4" w:space="0" w:color="auto"/>
            </w:tcBorders>
            <w:vAlign w:val="center"/>
          </w:tcPr>
          <w:p w14:paraId="087491CC" w14:textId="77777777" w:rsidR="00094BDA" w:rsidRPr="00094BDA" w:rsidRDefault="00094BDA" w:rsidP="00094BDA">
            <w:pPr>
              <w:pStyle w:val="MDPI42tablebody"/>
            </w:pPr>
            <w:r w:rsidRPr="00094BDA">
              <w:t>Stable Wood (with altitude)</w:t>
            </w:r>
          </w:p>
        </w:tc>
        <w:tc>
          <w:tcPr>
            <w:tcW w:w="1513" w:type="dxa"/>
            <w:tcBorders>
              <w:top w:val="single" w:sz="4" w:space="0" w:color="auto"/>
            </w:tcBorders>
            <w:vAlign w:val="center"/>
          </w:tcPr>
          <w:p w14:paraId="7B09F8A7" w14:textId="77777777" w:rsidR="00094BDA" w:rsidRPr="00094BDA" w:rsidRDefault="00094BDA" w:rsidP="00094BDA">
            <w:pPr>
              <w:pStyle w:val="MDPI42tablebody"/>
            </w:pPr>
            <w:r w:rsidRPr="00094BDA">
              <w:t>98.75%</w:t>
            </w:r>
          </w:p>
        </w:tc>
        <w:tc>
          <w:tcPr>
            <w:tcW w:w="1834" w:type="dxa"/>
            <w:tcBorders>
              <w:top w:val="single" w:sz="4" w:space="0" w:color="auto"/>
            </w:tcBorders>
            <w:vAlign w:val="center"/>
          </w:tcPr>
          <w:p w14:paraId="48950BB0" w14:textId="77777777" w:rsidR="00094BDA" w:rsidRPr="00094BDA" w:rsidRDefault="00094BDA" w:rsidP="00094BDA">
            <w:pPr>
              <w:pStyle w:val="MDPI42tablebody"/>
            </w:pPr>
            <w:r w:rsidRPr="00094BDA">
              <w:t>99.11%</w:t>
            </w:r>
          </w:p>
        </w:tc>
      </w:tr>
      <w:tr w:rsidR="00094BDA" w:rsidRPr="00094BDA" w14:paraId="4D053CC6" w14:textId="77777777" w:rsidTr="00094BDA">
        <w:trPr>
          <w:jc w:val="center"/>
        </w:trPr>
        <w:tc>
          <w:tcPr>
            <w:tcW w:w="2155" w:type="dxa"/>
            <w:vAlign w:val="center"/>
          </w:tcPr>
          <w:p w14:paraId="07AE68D4" w14:textId="77777777" w:rsidR="00094BDA" w:rsidRPr="00094BDA" w:rsidRDefault="00094BDA" w:rsidP="00094BDA">
            <w:pPr>
              <w:pStyle w:val="MDPI42tablebody"/>
            </w:pPr>
            <w:r w:rsidRPr="00094BDA">
              <w:t>Stable Wood (with no altitude)</w:t>
            </w:r>
          </w:p>
        </w:tc>
        <w:tc>
          <w:tcPr>
            <w:tcW w:w="1513" w:type="dxa"/>
            <w:vAlign w:val="center"/>
          </w:tcPr>
          <w:p w14:paraId="48F843F0" w14:textId="77777777" w:rsidR="00094BDA" w:rsidRPr="00094BDA" w:rsidRDefault="00094BDA" w:rsidP="00094BDA">
            <w:pPr>
              <w:pStyle w:val="MDPI42tablebody"/>
            </w:pPr>
            <w:r w:rsidRPr="00094BDA">
              <w:t>97.93%</w:t>
            </w:r>
          </w:p>
        </w:tc>
        <w:tc>
          <w:tcPr>
            <w:tcW w:w="1834" w:type="dxa"/>
            <w:vAlign w:val="center"/>
          </w:tcPr>
          <w:p w14:paraId="77532D7E" w14:textId="77777777" w:rsidR="00094BDA" w:rsidRPr="00094BDA" w:rsidRDefault="00094BDA" w:rsidP="00094BDA">
            <w:pPr>
              <w:pStyle w:val="MDPI42tablebody"/>
            </w:pPr>
            <w:r w:rsidRPr="00094BDA">
              <w:t>97.93%</w:t>
            </w:r>
          </w:p>
        </w:tc>
      </w:tr>
      <w:tr w:rsidR="00094BDA" w:rsidRPr="00094BDA" w14:paraId="0AF48BDD" w14:textId="77777777" w:rsidTr="00094BDA">
        <w:trPr>
          <w:jc w:val="center"/>
        </w:trPr>
        <w:tc>
          <w:tcPr>
            <w:tcW w:w="2155" w:type="dxa"/>
            <w:vAlign w:val="center"/>
          </w:tcPr>
          <w:p w14:paraId="5CF95776" w14:textId="77777777" w:rsidR="00094BDA" w:rsidRPr="00094BDA" w:rsidRDefault="00094BDA" w:rsidP="00094BDA">
            <w:pPr>
              <w:pStyle w:val="MDPI42tablebody"/>
            </w:pPr>
            <w:r w:rsidRPr="00094BDA">
              <w:t>Stable Bricks</w:t>
            </w:r>
          </w:p>
        </w:tc>
        <w:tc>
          <w:tcPr>
            <w:tcW w:w="1513" w:type="dxa"/>
            <w:vAlign w:val="center"/>
          </w:tcPr>
          <w:p w14:paraId="649D3A68" w14:textId="77777777" w:rsidR="00094BDA" w:rsidRPr="00094BDA" w:rsidRDefault="00094BDA" w:rsidP="00094BDA">
            <w:pPr>
              <w:pStyle w:val="MDPI42tablebody"/>
            </w:pPr>
            <w:r w:rsidRPr="00094BDA">
              <w:t>100.00%</w:t>
            </w:r>
          </w:p>
        </w:tc>
        <w:tc>
          <w:tcPr>
            <w:tcW w:w="1834" w:type="dxa"/>
            <w:vAlign w:val="center"/>
          </w:tcPr>
          <w:p w14:paraId="7ED6A13D" w14:textId="77777777" w:rsidR="00094BDA" w:rsidRPr="00094BDA" w:rsidRDefault="00094BDA" w:rsidP="00094BDA">
            <w:pPr>
              <w:pStyle w:val="MDPI42tablebody"/>
            </w:pPr>
            <w:r w:rsidRPr="00094BDA">
              <w:t>100.00%</w:t>
            </w:r>
          </w:p>
        </w:tc>
      </w:tr>
      <w:tr w:rsidR="00094BDA" w:rsidRPr="00094BDA" w14:paraId="22C703B9" w14:textId="77777777" w:rsidTr="00094BDA">
        <w:trPr>
          <w:jc w:val="center"/>
        </w:trPr>
        <w:tc>
          <w:tcPr>
            <w:tcW w:w="2155" w:type="dxa"/>
            <w:vAlign w:val="center"/>
          </w:tcPr>
          <w:p w14:paraId="62A64392" w14:textId="77777777" w:rsidR="00094BDA" w:rsidRPr="00094BDA" w:rsidRDefault="00094BDA" w:rsidP="00094BDA">
            <w:pPr>
              <w:pStyle w:val="MDPI42tablebody"/>
            </w:pPr>
            <w:r w:rsidRPr="00094BDA">
              <w:t>Stable Bricks + Wood</w:t>
            </w:r>
          </w:p>
        </w:tc>
        <w:tc>
          <w:tcPr>
            <w:tcW w:w="1513" w:type="dxa"/>
            <w:vAlign w:val="center"/>
          </w:tcPr>
          <w:p w14:paraId="1F7B3146" w14:textId="77777777" w:rsidR="00094BDA" w:rsidRPr="00094BDA" w:rsidRDefault="00094BDA" w:rsidP="00094BDA">
            <w:pPr>
              <w:pStyle w:val="MDPI42tablebody"/>
            </w:pPr>
            <w:r w:rsidRPr="00094BDA">
              <w:t>98.64%</w:t>
            </w:r>
          </w:p>
        </w:tc>
        <w:tc>
          <w:tcPr>
            <w:tcW w:w="1834" w:type="dxa"/>
            <w:vAlign w:val="center"/>
          </w:tcPr>
          <w:p w14:paraId="541E2039" w14:textId="77777777" w:rsidR="00094BDA" w:rsidRPr="00094BDA" w:rsidRDefault="00094BDA" w:rsidP="00094BDA">
            <w:pPr>
              <w:pStyle w:val="MDPI42tablebody"/>
            </w:pPr>
            <w:r w:rsidRPr="00094BDA">
              <w:t>99.66%</w:t>
            </w:r>
          </w:p>
        </w:tc>
      </w:tr>
      <w:tr w:rsidR="00094BDA" w:rsidRPr="00094BDA" w14:paraId="463A1803" w14:textId="77777777" w:rsidTr="00094BDA">
        <w:trPr>
          <w:jc w:val="center"/>
        </w:trPr>
        <w:tc>
          <w:tcPr>
            <w:tcW w:w="2155" w:type="dxa"/>
            <w:vAlign w:val="center"/>
          </w:tcPr>
          <w:p w14:paraId="47E6A1F4" w14:textId="77777777" w:rsidR="00094BDA" w:rsidRPr="00094BDA" w:rsidRDefault="00094BDA" w:rsidP="00094BDA">
            <w:pPr>
              <w:pStyle w:val="MDPI42tablebody"/>
            </w:pPr>
            <w:r w:rsidRPr="00094BDA">
              <w:t>Hovering</w:t>
            </w:r>
          </w:p>
        </w:tc>
        <w:tc>
          <w:tcPr>
            <w:tcW w:w="1513" w:type="dxa"/>
            <w:vAlign w:val="center"/>
          </w:tcPr>
          <w:p w14:paraId="75DFEDFF" w14:textId="77777777" w:rsidR="00094BDA" w:rsidRPr="00094BDA" w:rsidRDefault="00094BDA" w:rsidP="00094BDA">
            <w:pPr>
              <w:pStyle w:val="MDPI42tablebody"/>
            </w:pPr>
            <w:r w:rsidRPr="00094BDA">
              <w:t>93.79%</w:t>
            </w:r>
          </w:p>
        </w:tc>
        <w:tc>
          <w:tcPr>
            <w:tcW w:w="1834" w:type="dxa"/>
            <w:vAlign w:val="center"/>
          </w:tcPr>
          <w:p w14:paraId="2ABA401B" w14:textId="77777777" w:rsidR="00094BDA" w:rsidRPr="00094BDA" w:rsidRDefault="00094BDA" w:rsidP="00094BDA">
            <w:pPr>
              <w:pStyle w:val="MDPI42tablebody"/>
            </w:pPr>
            <w:r w:rsidRPr="00094BDA">
              <w:t>91.72%</w:t>
            </w:r>
          </w:p>
        </w:tc>
      </w:tr>
      <w:tr w:rsidR="00094BDA" w:rsidRPr="00094BDA" w14:paraId="3C59B811" w14:textId="77777777" w:rsidTr="00094BDA">
        <w:trPr>
          <w:jc w:val="center"/>
        </w:trPr>
        <w:tc>
          <w:tcPr>
            <w:tcW w:w="2155" w:type="dxa"/>
            <w:vAlign w:val="center"/>
          </w:tcPr>
          <w:p w14:paraId="3DB7FA84" w14:textId="77777777" w:rsidR="00094BDA" w:rsidRPr="00094BDA" w:rsidRDefault="00094BDA" w:rsidP="00094BDA">
            <w:pPr>
              <w:pStyle w:val="MDPI42tablebody"/>
            </w:pPr>
            <w:r w:rsidRPr="00094BDA">
              <w:t>Consolidated 1 (with hovering feature)</w:t>
            </w:r>
          </w:p>
        </w:tc>
        <w:tc>
          <w:tcPr>
            <w:tcW w:w="1513" w:type="dxa"/>
            <w:vAlign w:val="center"/>
          </w:tcPr>
          <w:p w14:paraId="5612621C" w14:textId="77777777" w:rsidR="00094BDA" w:rsidRPr="00094BDA" w:rsidRDefault="00094BDA" w:rsidP="00094BDA">
            <w:pPr>
              <w:pStyle w:val="MDPI42tablebody"/>
            </w:pPr>
            <w:r w:rsidRPr="00094BDA">
              <w:t>95.68%</w:t>
            </w:r>
          </w:p>
        </w:tc>
        <w:tc>
          <w:tcPr>
            <w:tcW w:w="1834" w:type="dxa"/>
            <w:vAlign w:val="center"/>
          </w:tcPr>
          <w:p w14:paraId="1A4AA2F1" w14:textId="77777777" w:rsidR="00094BDA" w:rsidRPr="00094BDA" w:rsidRDefault="00094BDA" w:rsidP="00094BDA">
            <w:pPr>
              <w:pStyle w:val="MDPI42tablebody"/>
            </w:pPr>
            <w:r w:rsidRPr="00094BDA">
              <w:t>95.67%</w:t>
            </w:r>
          </w:p>
        </w:tc>
      </w:tr>
      <w:tr w:rsidR="00094BDA" w:rsidRPr="00094BDA" w14:paraId="070B229F" w14:textId="77777777" w:rsidTr="00094BDA">
        <w:trPr>
          <w:jc w:val="center"/>
        </w:trPr>
        <w:tc>
          <w:tcPr>
            <w:tcW w:w="2155" w:type="dxa"/>
            <w:vAlign w:val="center"/>
          </w:tcPr>
          <w:p w14:paraId="58F726B6" w14:textId="77777777" w:rsidR="00094BDA" w:rsidRPr="00094BDA" w:rsidRDefault="00094BDA" w:rsidP="00094BDA">
            <w:pPr>
              <w:pStyle w:val="MDPI42tablebody"/>
            </w:pPr>
            <w:r w:rsidRPr="00094BDA">
              <w:t>Consolidated 2 (with no hovering feature)</w:t>
            </w:r>
          </w:p>
        </w:tc>
        <w:tc>
          <w:tcPr>
            <w:tcW w:w="1513" w:type="dxa"/>
            <w:vAlign w:val="center"/>
          </w:tcPr>
          <w:p w14:paraId="1C94F959" w14:textId="77777777" w:rsidR="00094BDA" w:rsidRPr="00094BDA" w:rsidRDefault="00094BDA" w:rsidP="00094BDA">
            <w:pPr>
              <w:pStyle w:val="MDPI42tablebody"/>
            </w:pPr>
            <w:r w:rsidRPr="00094BDA">
              <w:t>94.08%</w:t>
            </w:r>
          </w:p>
        </w:tc>
        <w:tc>
          <w:tcPr>
            <w:tcW w:w="1834" w:type="dxa"/>
            <w:vAlign w:val="center"/>
          </w:tcPr>
          <w:p w14:paraId="1A2E8E05" w14:textId="77777777" w:rsidR="00094BDA" w:rsidRPr="00094BDA" w:rsidRDefault="00094BDA" w:rsidP="00094BDA">
            <w:pPr>
              <w:pStyle w:val="MDPI42tablebody"/>
            </w:pPr>
            <w:r w:rsidRPr="00094BDA">
              <w:t>92.03%</w:t>
            </w:r>
          </w:p>
        </w:tc>
      </w:tr>
    </w:tbl>
    <w:p w14:paraId="6F116526" w14:textId="77777777" w:rsidR="00094BDA" w:rsidRDefault="00094BDA" w:rsidP="00094BDA">
      <w:pPr>
        <w:pStyle w:val="MDPI42tablebody"/>
      </w:pPr>
    </w:p>
    <w:p w14:paraId="5D199DA6" w14:textId="0CE1551D" w:rsidR="00BF772C" w:rsidRDefault="00C131BF" w:rsidP="003E1B3F">
      <w:pPr>
        <w:pStyle w:val="MDPI31text"/>
      </w:pPr>
      <w:r>
        <w:t>Looking more into the final model,</w:t>
      </w:r>
      <w:r w:rsidR="009A055A">
        <w:t xml:space="preserve"> </w:t>
      </w:r>
      <w:r w:rsidR="00570706">
        <w:fldChar w:fldCharType="begin"/>
      </w:r>
      <w:r w:rsidR="00570706">
        <w:instrText xml:space="preserve"> REF _Ref166550916 \h </w:instrText>
      </w:r>
      <w:r w:rsidR="00570706">
        <w:fldChar w:fldCharType="separate"/>
      </w:r>
      <w:r w:rsidR="00E342B6" w:rsidRPr="00B4765F">
        <w:rPr>
          <w:b/>
          <w:bCs/>
        </w:rPr>
        <w:t xml:space="preserve">Figure </w:t>
      </w:r>
      <w:r w:rsidR="00EC0933">
        <w:rPr>
          <w:b/>
          <w:bCs/>
          <w:noProof/>
        </w:rPr>
        <w:t>11</w:t>
      </w:r>
      <w:r w:rsidR="00570706">
        <w:fldChar w:fldCharType="end"/>
      </w:r>
      <w:r w:rsidR="00570706">
        <w:t xml:space="preserve"> shows that</w:t>
      </w:r>
      <w:r w:rsidR="003E1B3F">
        <w:t xml:space="preserve"> </w:t>
      </w:r>
      <w:r w:rsidR="003E1B3F" w:rsidRPr="003E1B3F">
        <w:t xml:space="preserve">Doppler is the most important feature contributing the most to the classification outcome. In addition, since the dataset is a combination of hovering and stable conditions, we can see that the </w:t>
      </w:r>
      <w:r w:rsidR="00131268">
        <w:t>FMCW</w:t>
      </w:r>
      <w:r w:rsidR="003E1B3F" w:rsidRPr="003E1B3F">
        <w:t xml:space="preserve"> is still important to the model especially when stable.</w:t>
      </w:r>
    </w:p>
    <w:p w14:paraId="20069BFD" w14:textId="77777777" w:rsidR="00BF772C" w:rsidRDefault="00BF772C" w:rsidP="00BF772C">
      <w:pPr>
        <w:pStyle w:val="MDPI52figure"/>
        <w:keepNext/>
      </w:pPr>
      <w:r w:rsidRPr="00BF772C">
        <w:rPr>
          <w:noProof/>
          <w:lang w:eastAsia="en-US" w:bidi="ar-SA"/>
        </w:rPr>
        <w:drawing>
          <wp:inline distT="0" distB="0" distL="0" distR="0" wp14:anchorId="717FB1C9" wp14:editId="4B7DD6F9">
            <wp:extent cx="4466229" cy="3383280"/>
            <wp:effectExtent l="0" t="0" r="0" b="7620"/>
            <wp:docPr id="656498588" name="Picture 1" descr="A graph with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98588" name="Picture 1" descr="A graph with a number of different colored squares&#10;&#10;Description automatically generated with medium confidence"/>
                    <pic:cNvPicPr/>
                  </pic:nvPicPr>
                  <pic:blipFill>
                    <a:blip r:embed="rId26"/>
                    <a:stretch>
                      <a:fillRect/>
                    </a:stretch>
                  </pic:blipFill>
                  <pic:spPr>
                    <a:xfrm>
                      <a:off x="0" y="0"/>
                      <a:ext cx="4466229" cy="3383280"/>
                    </a:xfrm>
                    <a:prstGeom prst="rect">
                      <a:avLst/>
                    </a:prstGeom>
                  </pic:spPr>
                </pic:pic>
              </a:graphicData>
            </a:graphic>
          </wp:inline>
        </w:drawing>
      </w:r>
    </w:p>
    <w:p w14:paraId="389AFC45" w14:textId="4A14FB9A" w:rsidR="00BF772C" w:rsidRDefault="00BF772C" w:rsidP="00B4765F">
      <w:pPr>
        <w:pStyle w:val="MDPI51figurecaption"/>
      </w:pPr>
      <w:bookmarkStart w:id="23" w:name="_Ref166550916"/>
      <w:r w:rsidRPr="00B4765F">
        <w:rPr>
          <w:b/>
          <w:bCs/>
        </w:rPr>
        <w:t xml:space="preserve">Figure </w:t>
      </w:r>
      <w:r w:rsidRPr="00B4765F">
        <w:rPr>
          <w:b/>
          <w:bCs/>
        </w:rPr>
        <w:fldChar w:fldCharType="begin"/>
      </w:r>
      <w:r w:rsidRPr="00B4765F">
        <w:rPr>
          <w:b/>
          <w:bCs/>
        </w:rPr>
        <w:instrText xml:space="preserve"> SEQ Figure \* ARABIC </w:instrText>
      </w:r>
      <w:r w:rsidRPr="00B4765F">
        <w:rPr>
          <w:b/>
          <w:bCs/>
        </w:rPr>
        <w:fldChar w:fldCharType="separate"/>
      </w:r>
      <w:r w:rsidR="00D2656A">
        <w:rPr>
          <w:b/>
          <w:bCs/>
          <w:noProof/>
        </w:rPr>
        <w:t>11</w:t>
      </w:r>
      <w:r w:rsidRPr="00B4765F">
        <w:rPr>
          <w:b/>
          <w:bCs/>
        </w:rPr>
        <w:fldChar w:fldCharType="end"/>
      </w:r>
      <w:bookmarkEnd w:id="23"/>
      <w:r w:rsidR="00B4765F" w:rsidRPr="00B4765F">
        <w:rPr>
          <w:b/>
          <w:bCs/>
        </w:rPr>
        <w:t>.</w:t>
      </w:r>
      <w:r>
        <w:t xml:space="preserve"> Feature Importance on Consol</w:t>
      </w:r>
      <w:r w:rsidR="00B4765F">
        <w:t>id</w:t>
      </w:r>
      <w:r>
        <w:t>ated Dataset 2</w:t>
      </w:r>
    </w:p>
    <w:p w14:paraId="1AAE1342" w14:textId="274D514E" w:rsidR="006E4250" w:rsidRDefault="003101C0" w:rsidP="003101C0">
      <w:pPr>
        <w:pStyle w:val="MDPI31text"/>
      </w:pPr>
      <w:r w:rsidRPr="003101C0">
        <w:t>To determine the optimal prediction probability threshold to set the</w:t>
      </w:r>
      <w:r w:rsidR="004127A8">
        <w:t xml:space="preserve"> model</w:t>
      </w:r>
      <w:r w:rsidRPr="003101C0">
        <w:t xml:space="preserve"> output to 1, an analysis </w:t>
      </w:r>
      <w:r w:rsidR="00D5476B">
        <w:t xml:space="preserve">was conducted </w:t>
      </w:r>
      <w:r w:rsidRPr="003101C0">
        <w:t xml:space="preserve">to observe how recall and precision vary across different thresholds. As depicted in </w:t>
      </w:r>
      <w:r w:rsidR="000B30E4">
        <w:fldChar w:fldCharType="begin"/>
      </w:r>
      <w:r w:rsidR="000B30E4">
        <w:instrText xml:space="preserve"> REF _Ref166551328 \h </w:instrText>
      </w:r>
      <w:r w:rsidR="000B30E4">
        <w:fldChar w:fldCharType="separate"/>
      </w:r>
      <w:r w:rsidR="00E342B6" w:rsidRPr="00194911">
        <w:rPr>
          <w:b/>
          <w:bCs/>
        </w:rPr>
        <w:t xml:space="preserve">Figure </w:t>
      </w:r>
      <w:r w:rsidR="00EC0933">
        <w:rPr>
          <w:b/>
          <w:bCs/>
          <w:noProof/>
        </w:rPr>
        <w:t>12</w:t>
      </w:r>
      <w:r w:rsidR="000B30E4">
        <w:fldChar w:fldCharType="end"/>
      </w:r>
      <w:r w:rsidRPr="003101C0">
        <w:t xml:space="preserve">, </w:t>
      </w:r>
      <w:r w:rsidR="000B30E4">
        <w:t>it can be</w:t>
      </w:r>
      <w:r w:rsidRPr="003101C0">
        <w:t xml:space="preserve"> observed that recall reaches its peak, 95.67%, at lower probability thresholds, although this adversely impacts model accuracy. Notably, at a threshold of 0.4, there's a notable shift in the curves, with precision showing a steady increase while recall declines. Consequently, setting the threshold to 0.3 emerged as a viable option, yielding a substantial increase in recall to 94.99%, compared to the default threshold of 0.5, where recall stood at 92.03%, and to the maximum value, </w:t>
      </w:r>
      <w:r w:rsidR="00977CA4">
        <w:t>it</w:t>
      </w:r>
      <w:r w:rsidRPr="003101C0">
        <w:t xml:space="preserve"> can </w:t>
      </w:r>
      <w:r w:rsidR="00977CA4">
        <w:t xml:space="preserve">be </w:t>
      </w:r>
      <w:r w:rsidRPr="003101C0">
        <w:t>see</w:t>
      </w:r>
      <w:r w:rsidR="00977CA4">
        <w:t>n</w:t>
      </w:r>
      <w:r w:rsidRPr="003101C0">
        <w:t xml:space="preserve"> that it decreased slightly. Moreover, </w:t>
      </w:r>
      <w:r w:rsidR="00FC094A">
        <w:fldChar w:fldCharType="begin"/>
      </w:r>
      <w:r w:rsidR="00FC094A">
        <w:instrText xml:space="preserve"> REF _Ref166551453 \h </w:instrText>
      </w:r>
      <w:r w:rsidR="00FC094A">
        <w:fldChar w:fldCharType="separate"/>
      </w:r>
      <w:r w:rsidR="00E342B6" w:rsidRPr="004122F0">
        <w:rPr>
          <w:b/>
          <w:bCs/>
        </w:rPr>
        <w:t xml:space="preserve">Figure </w:t>
      </w:r>
      <w:r w:rsidR="00EC0933">
        <w:rPr>
          <w:b/>
          <w:bCs/>
          <w:noProof/>
        </w:rPr>
        <w:t>13</w:t>
      </w:r>
      <w:r w:rsidR="00FC094A">
        <w:fldChar w:fldCharType="end"/>
      </w:r>
      <w:r w:rsidR="00FC094A">
        <w:t xml:space="preserve"> </w:t>
      </w:r>
      <w:r w:rsidRPr="003101C0">
        <w:t>supports these findings, demonstrating a consistent decrease in accuracy as recall increases. To achieve a balance between recall and accuracy, we plotted the average of both metrics, revealing a peak at a threshold of 0.3. While this adjustment resulted in a decrease in accuracy to 92.38%, it reflects a necessary trade-off to enhance the model's sensitivity to positive cases.</w:t>
      </w:r>
    </w:p>
    <w:p w14:paraId="760F598F" w14:textId="77777777" w:rsidR="00194911" w:rsidRDefault="00C131BF" w:rsidP="00194911">
      <w:pPr>
        <w:pStyle w:val="MDPI52figure"/>
      </w:pPr>
      <w:r>
        <w:t xml:space="preserve"> </w:t>
      </w:r>
      <w:r w:rsidR="00194911" w:rsidRPr="00194911">
        <w:rPr>
          <w:noProof/>
          <w:lang w:eastAsia="en-US" w:bidi="ar-SA"/>
        </w:rPr>
        <w:drawing>
          <wp:inline distT="0" distB="0" distL="0" distR="0" wp14:anchorId="03F701F1" wp14:editId="1E0E4D5D">
            <wp:extent cx="3441940" cy="2645710"/>
            <wp:effectExtent l="0" t="0" r="6350" b="2540"/>
            <wp:docPr id="121956918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468134" cy="2665844"/>
                    </a:xfrm>
                    <a:prstGeom prst="rect">
                      <a:avLst/>
                    </a:prstGeom>
                  </pic:spPr>
                </pic:pic>
              </a:graphicData>
            </a:graphic>
          </wp:inline>
        </w:drawing>
      </w:r>
    </w:p>
    <w:p w14:paraId="338E7C7C" w14:textId="1E016BC9" w:rsidR="00C8558C" w:rsidRDefault="00194911" w:rsidP="00194911">
      <w:pPr>
        <w:pStyle w:val="MDPI51figurecaption"/>
      </w:pPr>
      <w:bookmarkStart w:id="24" w:name="_Ref166551328"/>
      <w:r w:rsidRPr="00194911">
        <w:rPr>
          <w:b/>
          <w:bCs/>
        </w:rPr>
        <w:t xml:space="preserve">Figure </w:t>
      </w:r>
      <w:r w:rsidRPr="00194911">
        <w:rPr>
          <w:b/>
          <w:bCs/>
        </w:rPr>
        <w:fldChar w:fldCharType="begin"/>
      </w:r>
      <w:r w:rsidRPr="00194911">
        <w:rPr>
          <w:b/>
          <w:bCs/>
        </w:rPr>
        <w:instrText xml:space="preserve"> SEQ Figure \* ARABIC </w:instrText>
      </w:r>
      <w:r w:rsidRPr="00194911">
        <w:rPr>
          <w:b/>
          <w:bCs/>
        </w:rPr>
        <w:fldChar w:fldCharType="separate"/>
      </w:r>
      <w:r w:rsidR="00D2656A">
        <w:rPr>
          <w:b/>
          <w:bCs/>
          <w:noProof/>
        </w:rPr>
        <w:t>12</w:t>
      </w:r>
      <w:r w:rsidRPr="00194911">
        <w:rPr>
          <w:b/>
          <w:bCs/>
        </w:rPr>
        <w:fldChar w:fldCharType="end"/>
      </w:r>
      <w:bookmarkEnd w:id="24"/>
      <w:r w:rsidRPr="00194911">
        <w:rPr>
          <w:b/>
          <w:bCs/>
        </w:rPr>
        <w:t>.</w:t>
      </w:r>
      <w:r>
        <w:t xml:space="preserve"> Recall and Precision vs Prediction Probability Threshold</w:t>
      </w:r>
    </w:p>
    <w:p w14:paraId="6633E124" w14:textId="12826356" w:rsidR="00060B87" w:rsidRDefault="004122F0" w:rsidP="00060B87">
      <w:pPr>
        <w:pStyle w:val="MDPI52figure"/>
        <w:keepNext/>
      </w:pPr>
      <w:r w:rsidRPr="004122F0">
        <w:rPr>
          <w:noProof/>
          <w:lang w:eastAsia="en-US" w:bidi="ar-SA"/>
        </w:rPr>
        <w:drawing>
          <wp:inline distT="0" distB="0" distL="0" distR="0" wp14:anchorId="2AE32969" wp14:editId="300D1B8E">
            <wp:extent cx="3434927" cy="2674189"/>
            <wp:effectExtent l="0" t="0" r="0" b="0"/>
            <wp:docPr id="505685223" name="Picture 1"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5223" name="Picture 1" descr="A graph with colored lines and numbers&#10;&#10;Description automatically generated"/>
                    <pic:cNvPicPr/>
                  </pic:nvPicPr>
                  <pic:blipFill>
                    <a:blip r:embed="rId28"/>
                    <a:stretch>
                      <a:fillRect/>
                    </a:stretch>
                  </pic:blipFill>
                  <pic:spPr>
                    <a:xfrm>
                      <a:off x="0" y="0"/>
                      <a:ext cx="3472537" cy="2703469"/>
                    </a:xfrm>
                    <a:prstGeom prst="rect">
                      <a:avLst/>
                    </a:prstGeom>
                  </pic:spPr>
                </pic:pic>
              </a:graphicData>
            </a:graphic>
          </wp:inline>
        </w:drawing>
      </w:r>
    </w:p>
    <w:p w14:paraId="7FF276D5" w14:textId="55BD2BF7" w:rsidR="00060B87" w:rsidRDefault="004122F0" w:rsidP="000C51A5">
      <w:pPr>
        <w:pStyle w:val="MDPI51figurecaption"/>
      </w:pPr>
      <w:bookmarkStart w:id="25" w:name="_Ref166551453"/>
      <w:r w:rsidRPr="004122F0">
        <w:rPr>
          <w:b/>
          <w:bCs/>
        </w:rPr>
        <w:t xml:space="preserve">Figure </w:t>
      </w:r>
      <w:r w:rsidRPr="004122F0">
        <w:rPr>
          <w:b/>
          <w:bCs/>
        </w:rPr>
        <w:fldChar w:fldCharType="begin"/>
      </w:r>
      <w:r w:rsidRPr="004122F0">
        <w:rPr>
          <w:b/>
          <w:bCs/>
        </w:rPr>
        <w:instrText xml:space="preserve"> SEQ Figure \* ARABIC </w:instrText>
      </w:r>
      <w:r w:rsidRPr="004122F0">
        <w:rPr>
          <w:b/>
          <w:bCs/>
        </w:rPr>
        <w:fldChar w:fldCharType="separate"/>
      </w:r>
      <w:r w:rsidR="00D2656A">
        <w:rPr>
          <w:b/>
          <w:bCs/>
          <w:noProof/>
        </w:rPr>
        <w:t>13</w:t>
      </w:r>
      <w:r w:rsidRPr="004122F0">
        <w:rPr>
          <w:b/>
          <w:bCs/>
        </w:rPr>
        <w:fldChar w:fldCharType="end"/>
      </w:r>
      <w:bookmarkEnd w:id="25"/>
      <w:r w:rsidRPr="004122F0">
        <w:rPr>
          <w:b/>
          <w:bCs/>
        </w:rPr>
        <w:t>.</w:t>
      </w:r>
      <w:r>
        <w:t xml:space="preserve"> Recall and Accuracy vs Prediction Probability Threshold</w:t>
      </w:r>
    </w:p>
    <w:p w14:paraId="15CE2CBF" w14:textId="2366BFA7" w:rsidR="004A4117" w:rsidRDefault="004A4117" w:rsidP="005D5EC3">
      <w:pPr>
        <w:pStyle w:val="MDPI22heading2"/>
        <w:keepNext/>
        <w:ind w:left="2968" w:hanging="360"/>
      </w:pPr>
      <w:r>
        <w:t>3.3. wireless power transfer</w:t>
      </w:r>
    </w:p>
    <w:p w14:paraId="075436EC" w14:textId="6638C80E" w:rsidR="00060B87" w:rsidRDefault="00731DC2" w:rsidP="00BF31D4">
      <w:pPr>
        <w:pStyle w:val="MDPI31text"/>
      </w:pPr>
      <w:r w:rsidRPr="00731DC2">
        <w:t>Practically implementing the methods stated in section 2.</w:t>
      </w:r>
      <w:r w:rsidR="0094321C">
        <w:t>6</w:t>
      </w:r>
      <w:r w:rsidRPr="00731DC2">
        <w:t xml:space="preserve">, results in the overall WPT system shown in </w:t>
      </w:r>
      <w:r w:rsidR="003E3E11">
        <w:fldChar w:fldCharType="begin"/>
      </w:r>
      <w:r w:rsidR="003E3E11">
        <w:instrText xml:space="preserve"> REF _Ref166618628 \h </w:instrText>
      </w:r>
      <w:r w:rsidR="00BF31D4">
        <w:instrText xml:space="preserve"> \* MERGEFORMAT </w:instrText>
      </w:r>
      <w:r w:rsidR="003E3E11">
        <w:fldChar w:fldCharType="separate"/>
      </w:r>
      <w:r w:rsidR="00E342B6" w:rsidRPr="00F15565">
        <w:rPr>
          <w:b/>
          <w:bCs/>
        </w:rPr>
        <w:t xml:space="preserve">Figure </w:t>
      </w:r>
      <w:r w:rsidR="00EC0933">
        <w:rPr>
          <w:b/>
          <w:bCs/>
          <w:noProof/>
        </w:rPr>
        <w:t>14</w:t>
      </w:r>
      <w:r w:rsidR="003E3E11">
        <w:fldChar w:fldCharType="end"/>
      </w:r>
      <w:r w:rsidR="003E3E11">
        <w:t>.</w:t>
      </w:r>
    </w:p>
    <w:p w14:paraId="7A1CF833" w14:textId="77777777" w:rsidR="00F15565" w:rsidRDefault="00F15565" w:rsidP="00A00811">
      <w:pPr>
        <w:pStyle w:val="MDPI52figure"/>
      </w:pPr>
      <w:r w:rsidRPr="00A00811">
        <w:rPr>
          <w:noProof/>
          <w:lang w:eastAsia="en-US" w:bidi="ar-SA"/>
        </w:rPr>
        <w:drawing>
          <wp:inline distT="0" distB="0" distL="0" distR="0" wp14:anchorId="2AB39BC7" wp14:editId="1DBC3134">
            <wp:extent cx="3347049" cy="2507888"/>
            <wp:effectExtent l="0" t="0" r="6350" b="6985"/>
            <wp:docPr id="1489288025" name="Picture 3" descr="A table with several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8025" name="Picture 3" descr="A table with several electronic devic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3563" cy="2535247"/>
                    </a:xfrm>
                    <a:prstGeom prst="rect">
                      <a:avLst/>
                    </a:prstGeom>
                    <a:noFill/>
                    <a:ln>
                      <a:noFill/>
                    </a:ln>
                  </pic:spPr>
                </pic:pic>
              </a:graphicData>
            </a:graphic>
          </wp:inline>
        </w:drawing>
      </w:r>
    </w:p>
    <w:p w14:paraId="3BA80590" w14:textId="79AD154A" w:rsidR="00F658FB" w:rsidRDefault="00F15565" w:rsidP="00F15565">
      <w:pPr>
        <w:pStyle w:val="MDPI51figurecaption"/>
      </w:pPr>
      <w:bookmarkStart w:id="26" w:name="_Ref166618628"/>
      <w:r w:rsidRPr="00F15565">
        <w:rPr>
          <w:b/>
          <w:bCs/>
        </w:rPr>
        <w:t xml:space="preserve">Figure </w:t>
      </w:r>
      <w:r w:rsidRPr="00F15565">
        <w:rPr>
          <w:b/>
          <w:bCs/>
        </w:rPr>
        <w:fldChar w:fldCharType="begin"/>
      </w:r>
      <w:r w:rsidRPr="00F15565">
        <w:rPr>
          <w:b/>
          <w:bCs/>
        </w:rPr>
        <w:instrText xml:space="preserve"> SEQ Figure \* ARABIC </w:instrText>
      </w:r>
      <w:r w:rsidRPr="00F15565">
        <w:rPr>
          <w:b/>
          <w:bCs/>
        </w:rPr>
        <w:fldChar w:fldCharType="separate"/>
      </w:r>
      <w:r w:rsidR="00D2656A">
        <w:rPr>
          <w:b/>
          <w:bCs/>
          <w:noProof/>
        </w:rPr>
        <w:t>14</w:t>
      </w:r>
      <w:r w:rsidRPr="00F15565">
        <w:rPr>
          <w:b/>
          <w:bCs/>
        </w:rPr>
        <w:fldChar w:fldCharType="end"/>
      </w:r>
      <w:bookmarkEnd w:id="26"/>
      <w:r w:rsidRPr="00F15565">
        <w:rPr>
          <w:b/>
          <w:bCs/>
        </w:rPr>
        <w:t>.</w:t>
      </w:r>
      <w:r>
        <w:t xml:space="preserve"> Practical System Connections</w:t>
      </w:r>
    </w:p>
    <w:p w14:paraId="0EB74B3C" w14:textId="205A5F22" w:rsidR="00BB4DFC" w:rsidRDefault="00BE7D3C" w:rsidP="00CC7335">
      <w:pPr>
        <w:pStyle w:val="MDPI31text"/>
      </w:pPr>
      <w:r w:rsidRPr="00BE7D3C">
        <w:t>After several tests on the WPT system</w:t>
      </w:r>
      <w:r w:rsidR="00800BE6">
        <w:t>,</w:t>
      </w:r>
      <w:r w:rsidRPr="00BE7D3C">
        <w:t xml:space="preserve"> the maximum power transfer achieved</w:t>
      </w:r>
      <w:r w:rsidR="00101B85">
        <w:t xml:space="preserve"> </w:t>
      </w:r>
      <w:r w:rsidR="00533A1E">
        <w:t xml:space="preserve">for compensating circuit </w:t>
      </w:r>
      <w:r w:rsidR="007A1B72">
        <w:t xml:space="preserve">before </w:t>
      </w:r>
      <w:r w:rsidR="00CA1698">
        <w:t>th</w:t>
      </w:r>
      <w:r w:rsidR="000B62F0">
        <w:t>e</w:t>
      </w:r>
      <w:r w:rsidR="00B00933">
        <w:t xml:space="preserve"> </w:t>
      </w:r>
      <w:r w:rsidR="00725644">
        <w:t>rectifier</w:t>
      </w:r>
      <w:r w:rsidRPr="00BE7D3C">
        <w:t xml:space="preserve"> is 1</w:t>
      </w:r>
      <w:r w:rsidR="001865AD">
        <w:t>00</w:t>
      </w:r>
      <w:r w:rsidRPr="00BE7D3C">
        <w:t xml:space="preserve"> W</w:t>
      </w:r>
      <w:r w:rsidR="00B00933">
        <w:t>, h</w:t>
      </w:r>
      <w:r w:rsidR="000B62F0">
        <w:t xml:space="preserve">owever, </w:t>
      </w:r>
      <w:r w:rsidR="00B44E83">
        <w:t xml:space="preserve">the </w:t>
      </w:r>
      <w:r w:rsidR="00012DC9">
        <w:t xml:space="preserve">output power </w:t>
      </w:r>
      <w:r w:rsidR="00265296">
        <w:t>after</w:t>
      </w:r>
      <w:r w:rsidR="005C0561">
        <w:t xml:space="preserve"> the rectifier </w:t>
      </w:r>
      <w:r w:rsidR="00536E7B">
        <w:t xml:space="preserve">was </w:t>
      </w:r>
      <w:r w:rsidR="00F955F7">
        <w:t>75.6 W</w:t>
      </w:r>
      <w:r w:rsidR="0052342B">
        <w:t xml:space="preserve"> (charging power)</w:t>
      </w:r>
      <w:r w:rsidRPr="00BE7D3C">
        <w:t>. These results were obtained by supplying the system with 70 V DC input voltage with an input current of 1.</w:t>
      </w:r>
      <w:r w:rsidR="00C54A07">
        <w:t>6</w:t>
      </w:r>
      <w:r w:rsidRPr="00BE7D3C">
        <w:t xml:space="preserve"> A, the inverter converts this voltage into an AC form required by the circular coils, the coils are separated by an air gap of 4.5 cm, the AC output voltage is then rectified and filtered by the rectifier and capacitors of the receiving-end component achieving the receiving-end voltage and current as </w:t>
      </w:r>
      <w:r w:rsidR="009D11EB">
        <w:t>72</w:t>
      </w:r>
      <w:r w:rsidRPr="00BE7D3C">
        <w:t xml:space="preserve"> V and 1.</w:t>
      </w:r>
      <w:r w:rsidR="009D11EB">
        <w:t>05</w:t>
      </w:r>
      <w:r w:rsidRPr="00BE7D3C">
        <w:t xml:space="preserve"> A, respectively. The results finally obtained are using a resistive load</w:t>
      </w:r>
      <w:r w:rsidR="00484E47">
        <w:t xml:space="preserve"> with R matching</w:t>
      </w:r>
      <w:r w:rsidRPr="00BE7D3C">
        <w:t xml:space="preserve"> of </w:t>
      </w:r>
      <w:r w:rsidR="009D11EB">
        <w:t>50</w:t>
      </w:r>
      <w:r w:rsidRPr="00BE7D3C">
        <w:t xml:space="preserve"> Ω.</w:t>
      </w:r>
      <w:r w:rsidR="00946ACB">
        <w:t xml:space="preserve"> </w:t>
      </w:r>
      <w:r w:rsidR="00595953">
        <w:fldChar w:fldCharType="begin"/>
      </w:r>
      <w:r w:rsidR="00595953">
        <w:instrText xml:space="preserve"> REF _Ref166796133 \h </w:instrText>
      </w:r>
      <w:r w:rsidR="00595953">
        <w:fldChar w:fldCharType="separate"/>
      </w:r>
      <w:r w:rsidR="00595953" w:rsidRPr="00803B0D">
        <w:rPr>
          <w:b/>
          <w:bCs/>
        </w:rPr>
        <w:t xml:space="preserve">Figure </w:t>
      </w:r>
      <w:r w:rsidR="00595953">
        <w:rPr>
          <w:b/>
          <w:bCs/>
          <w:noProof/>
        </w:rPr>
        <w:t>15</w:t>
      </w:r>
      <w:r w:rsidR="00595953">
        <w:fldChar w:fldCharType="end"/>
      </w:r>
      <w:r w:rsidR="003C7197">
        <w:t xml:space="preserve"> below shows the input</w:t>
      </w:r>
      <w:r w:rsidR="00BD14F1">
        <w:t xml:space="preserve"> </w:t>
      </w:r>
      <w:r w:rsidR="0001722E">
        <w:t xml:space="preserve">supply and the output power </w:t>
      </w:r>
      <w:r w:rsidR="0013700A">
        <w:t xml:space="preserve">results, </w:t>
      </w:r>
      <w:r w:rsidR="00CA4265">
        <w:t>in addition</w:t>
      </w:r>
      <w:r w:rsidR="00C917CA">
        <w:t>,</w:t>
      </w:r>
      <w:r w:rsidR="00733C3A">
        <w:t xml:space="preserve"> </w:t>
      </w:r>
      <w:r w:rsidR="00F965A1">
        <w:fldChar w:fldCharType="begin"/>
      </w:r>
      <w:r w:rsidR="00F965A1">
        <w:instrText xml:space="preserve"> REF _Ref166796162 \h </w:instrText>
      </w:r>
      <w:r w:rsidR="00F965A1">
        <w:fldChar w:fldCharType="separate"/>
      </w:r>
      <w:r w:rsidR="00F965A1" w:rsidRPr="006A5E05">
        <w:rPr>
          <w:b/>
          <w:bCs/>
        </w:rPr>
        <w:t xml:space="preserve">Figure </w:t>
      </w:r>
      <w:r w:rsidR="00F965A1" w:rsidRPr="006A5E05">
        <w:rPr>
          <w:b/>
          <w:bCs/>
          <w:noProof/>
        </w:rPr>
        <w:t>16</w:t>
      </w:r>
      <w:r w:rsidR="00F965A1">
        <w:fldChar w:fldCharType="end"/>
      </w:r>
      <w:r w:rsidR="00733C3A">
        <w:t xml:space="preserve"> illustrates a graph that shows the </w:t>
      </w:r>
      <w:r w:rsidR="006F1CCB">
        <w:t>Output po</w:t>
      </w:r>
      <w:r w:rsidR="00677A1B">
        <w:t>wer versus</w:t>
      </w:r>
      <w:r w:rsidR="00D10D5C">
        <w:t xml:space="preserve"> </w:t>
      </w:r>
      <w:r w:rsidR="00733C3A">
        <w:t>efficiency</w:t>
      </w:r>
      <w:r w:rsidR="00D10D5C">
        <w:t xml:space="preserve"> and </w:t>
      </w:r>
      <w:r w:rsidR="00BB4DFC">
        <w:t>input voltage</w:t>
      </w:r>
    </w:p>
    <w:p w14:paraId="3B5505D8" w14:textId="77777777" w:rsidR="00803B0D" w:rsidRDefault="00D2656A" w:rsidP="00803B0D">
      <w:pPr>
        <w:pStyle w:val="MDPI52figure"/>
        <w:keepNext/>
      </w:pPr>
      <w:r w:rsidRPr="00D2656A">
        <w:drawing>
          <wp:inline distT="0" distB="0" distL="0" distR="0" wp14:anchorId="53CD02C2" wp14:editId="51E3BAF9">
            <wp:extent cx="4908550" cy="2172406"/>
            <wp:effectExtent l="0" t="0" r="6350" b="0"/>
            <wp:docPr id="1660515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0327" cy="2177618"/>
                    </a:xfrm>
                    <a:prstGeom prst="rect">
                      <a:avLst/>
                    </a:prstGeom>
                    <a:noFill/>
                    <a:ln>
                      <a:noFill/>
                    </a:ln>
                  </pic:spPr>
                </pic:pic>
              </a:graphicData>
            </a:graphic>
          </wp:inline>
        </w:drawing>
      </w:r>
    </w:p>
    <w:p w14:paraId="122FB755" w14:textId="4AF03C59" w:rsidR="00D2656A" w:rsidRDefault="00803B0D" w:rsidP="00803B0D">
      <w:pPr>
        <w:pStyle w:val="MDPI51figurecaption"/>
      </w:pPr>
      <w:bookmarkStart w:id="27" w:name="_Ref166796133"/>
      <w:r w:rsidRPr="00803B0D">
        <w:rPr>
          <w:b/>
          <w:bCs/>
        </w:rPr>
        <w:t xml:space="preserve">Figure </w:t>
      </w:r>
      <w:r w:rsidRPr="00803B0D">
        <w:rPr>
          <w:b/>
          <w:bCs/>
        </w:rPr>
        <w:fldChar w:fldCharType="begin"/>
      </w:r>
      <w:r w:rsidRPr="00803B0D">
        <w:rPr>
          <w:b/>
          <w:bCs/>
        </w:rPr>
        <w:instrText xml:space="preserve"> SEQ Figure \* ARABIC </w:instrText>
      </w:r>
      <w:r w:rsidRPr="00803B0D">
        <w:rPr>
          <w:b/>
          <w:bCs/>
        </w:rPr>
        <w:fldChar w:fldCharType="separate"/>
      </w:r>
      <w:r w:rsidRPr="00803B0D">
        <w:rPr>
          <w:b/>
          <w:bCs/>
          <w:noProof/>
        </w:rPr>
        <w:t>15</w:t>
      </w:r>
      <w:r w:rsidRPr="00803B0D">
        <w:rPr>
          <w:b/>
          <w:bCs/>
        </w:rPr>
        <w:fldChar w:fldCharType="end"/>
      </w:r>
      <w:bookmarkEnd w:id="27"/>
      <w:r w:rsidRPr="00803B0D">
        <w:rPr>
          <w:b/>
          <w:bCs/>
        </w:rPr>
        <w:t>.</w:t>
      </w:r>
      <w:r>
        <w:t xml:space="preserve"> Output Power and Input Power</w:t>
      </w:r>
    </w:p>
    <w:p w14:paraId="0A71806B" w14:textId="77777777" w:rsidR="006A5E05" w:rsidRDefault="00335477" w:rsidP="006A5E05">
      <w:pPr>
        <w:pStyle w:val="MDPI52figure"/>
        <w:keepNext/>
      </w:pPr>
      <w:r>
        <w:rPr>
          <w:noProof/>
        </w:rPr>
        <w:drawing>
          <wp:inline distT="0" distB="0" distL="0" distR="0" wp14:anchorId="0E902E8D" wp14:editId="70B6190B">
            <wp:extent cx="4646295" cy="2006600"/>
            <wp:effectExtent l="0" t="0" r="1905" b="12700"/>
            <wp:docPr id="1892398244" name="Chart 1">
              <a:extLst xmlns:a="http://schemas.openxmlformats.org/drawingml/2006/main">
                <a:ext uri="{FF2B5EF4-FFF2-40B4-BE49-F238E27FC236}">
                  <a16:creationId xmlns:a16="http://schemas.microsoft.com/office/drawing/2014/main" id="{BEB8A7F4-D7B9-062B-9A31-7563C0E0FF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2659106" w14:textId="21D7FB01" w:rsidR="00335477" w:rsidRDefault="006A5E05" w:rsidP="00595953">
      <w:pPr>
        <w:pStyle w:val="MDPI51figurecaption"/>
      </w:pPr>
      <w:bookmarkStart w:id="28" w:name="_Ref166796162"/>
      <w:r w:rsidRPr="006A5E05">
        <w:rPr>
          <w:b/>
          <w:bCs/>
        </w:rPr>
        <w:t xml:space="preserve">Figure </w:t>
      </w:r>
      <w:r w:rsidRPr="006A5E05">
        <w:rPr>
          <w:b/>
          <w:bCs/>
        </w:rPr>
        <w:fldChar w:fldCharType="begin"/>
      </w:r>
      <w:r w:rsidRPr="006A5E05">
        <w:rPr>
          <w:b/>
          <w:bCs/>
        </w:rPr>
        <w:instrText xml:space="preserve"> SEQ Figure \* ARABIC </w:instrText>
      </w:r>
      <w:r w:rsidRPr="006A5E05">
        <w:rPr>
          <w:b/>
          <w:bCs/>
        </w:rPr>
        <w:fldChar w:fldCharType="separate"/>
      </w:r>
      <w:r w:rsidRPr="006A5E05">
        <w:rPr>
          <w:b/>
          <w:bCs/>
          <w:noProof/>
        </w:rPr>
        <w:t>16</w:t>
      </w:r>
      <w:r w:rsidRPr="006A5E05">
        <w:rPr>
          <w:b/>
          <w:bCs/>
        </w:rPr>
        <w:fldChar w:fldCharType="end"/>
      </w:r>
      <w:bookmarkEnd w:id="28"/>
      <w:r w:rsidRPr="006A5E05">
        <w:rPr>
          <w:b/>
          <w:bCs/>
        </w:rPr>
        <w:t>.</w:t>
      </w:r>
      <w:r>
        <w:t xml:space="preserve"> Output Power vs Input Voltage and </w:t>
      </w:r>
      <w:r w:rsidR="009919B1">
        <w:t>Efficiency</w:t>
      </w:r>
    </w:p>
    <w:p w14:paraId="1E72AEC9" w14:textId="24A894EA" w:rsidR="00BE7D3C" w:rsidRDefault="00BE7D3C" w:rsidP="00CC7335">
      <w:pPr>
        <w:pStyle w:val="MDPI31text"/>
      </w:pPr>
      <w:r w:rsidRPr="00BE7D3C">
        <w:t xml:space="preserve"> The addition of the controller is essential in achieving these outcomes after the addition of the battery since the voltage and current can be maintained constant with the variation of the resistance of the battery during the charging status, the used voltage sensor is limited to </w:t>
      </w:r>
      <w:r w:rsidR="00596D72">
        <w:t>dividing</w:t>
      </w:r>
      <w:r w:rsidRPr="00BE7D3C">
        <w:t xml:space="preserve"> the voltage reading by 10 or 100, meaning if the supply voltage is 30V with the 10x mode, the ADC will read 3 V, making it the maximum reading the 12-bit ADC can handle, while with the 100x mode 30 V reading with correspond to 250 mV making the values reading very small which will affect the controller response and increase the error. To solve this problem, a simple voltage divider circuit was added to increase the range of the 10x mode of the inverter, making the maximum voltage reading 200 V corresponding to 3 V having R1=6.8kΩ and R2=100Ω, the control system is shown in </w:t>
      </w:r>
      <w:r w:rsidR="008211BF">
        <w:fldChar w:fldCharType="begin"/>
      </w:r>
      <w:r w:rsidR="008211BF">
        <w:instrText xml:space="preserve"> REF _Ref166618826 \h </w:instrText>
      </w:r>
      <w:r w:rsidR="008211BF">
        <w:fldChar w:fldCharType="separate"/>
      </w:r>
      <w:r w:rsidR="00E342B6" w:rsidRPr="004A68B7">
        <w:rPr>
          <w:b/>
          <w:bCs/>
        </w:rPr>
        <w:t xml:space="preserve">Figure </w:t>
      </w:r>
      <w:r w:rsidR="00EC0933">
        <w:rPr>
          <w:b/>
          <w:bCs/>
          <w:noProof/>
        </w:rPr>
        <w:t>15</w:t>
      </w:r>
      <w:r w:rsidR="008211BF">
        <w:fldChar w:fldCharType="end"/>
      </w:r>
      <w:r w:rsidRPr="00BE7D3C">
        <w:t>.</w:t>
      </w:r>
    </w:p>
    <w:p w14:paraId="396271B5" w14:textId="77777777" w:rsidR="004A68B7" w:rsidRDefault="004A68B7" w:rsidP="004A68B7">
      <w:pPr>
        <w:pStyle w:val="MDPI52figure"/>
        <w:keepNext/>
      </w:pPr>
      <w:r>
        <w:rPr>
          <w:noProof/>
          <w:lang w:eastAsia="en-US" w:bidi="ar-SA"/>
        </w:rPr>
        <w:drawing>
          <wp:inline distT="0" distB="0" distL="0" distR="0" wp14:anchorId="657D62BC" wp14:editId="62140B27">
            <wp:extent cx="3040228" cy="2700068"/>
            <wp:effectExtent l="0" t="0" r="8255" b="5080"/>
            <wp:docPr id="695300716" name="Picture 4" descr="A circuit board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0716" name="Picture 4" descr="A circuit board with wires and cabl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9731" cy="2717389"/>
                    </a:xfrm>
                    <a:prstGeom prst="rect">
                      <a:avLst/>
                    </a:prstGeom>
                    <a:noFill/>
                    <a:ln>
                      <a:noFill/>
                    </a:ln>
                  </pic:spPr>
                </pic:pic>
              </a:graphicData>
            </a:graphic>
          </wp:inline>
        </w:drawing>
      </w:r>
    </w:p>
    <w:p w14:paraId="0A8376B2" w14:textId="12AD4249" w:rsidR="004A4117" w:rsidRPr="00807944" w:rsidRDefault="004A68B7" w:rsidP="00AE06AB">
      <w:pPr>
        <w:pStyle w:val="MDPI51figurecaption"/>
      </w:pPr>
      <w:r w:rsidRPr="004A68B7">
        <w:rPr>
          <w:b/>
          <w:bCs/>
        </w:rPr>
        <w:t xml:space="preserve">Figure </w:t>
      </w:r>
      <w:r w:rsidRPr="004A68B7">
        <w:rPr>
          <w:b/>
          <w:bCs/>
        </w:rPr>
        <w:fldChar w:fldCharType="begin"/>
      </w:r>
      <w:r w:rsidRPr="004A68B7">
        <w:rPr>
          <w:b/>
          <w:bCs/>
        </w:rPr>
        <w:instrText xml:space="preserve"> SEQ Figure \* ARABIC </w:instrText>
      </w:r>
      <w:r w:rsidRPr="004A68B7">
        <w:rPr>
          <w:b/>
          <w:bCs/>
        </w:rPr>
        <w:fldChar w:fldCharType="separate"/>
      </w:r>
      <w:r w:rsidR="00AE06AB" w:rsidRPr="00817634">
        <w:rPr>
          <w:b/>
          <w:bCs/>
          <w:noProof/>
        </w:rPr>
        <w:t>17</w:t>
      </w:r>
      <w:r w:rsidRPr="004A68B7">
        <w:rPr>
          <w:b/>
          <w:bCs/>
        </w:rPr>
        <w:fldChar w:fldCharType="end"/>
      </w:r>
      <w:r w:rsidRPr="004A68B7">
        <w:rPr>
          <w:b/>
          <w:bCs/>
        </w:rPr>
        <w:t>.</w:t>
      </w:r>
      <w:r>
        <w:t xml:space="preserve"> Control System Connections</w:t>
      </w:r>
    </w:p>
    <w:p w14:paraId="4C817CB3" w14:textId="77777777" w:rsidR="001F0D7E" w:rsidRPr="00325902" w:rsidRDefault="001F0D7E" w:rsidP="001F0D7E">
      <w:pPr>
        <w:pStyle w:val="MDPI21heading1"/>
      </w:pPr>
      <w:r w:rsidRPr="00325902">
        <w:t>4. Discussion</w:t>
      </w:r>
    </w:p>
    <w:p w14:paraId="38B255C8" w14:textId="0294E06D" w:rsidR="00823EB4" w:rsidRDefault="004F47AB" w:rsidP="004F47AB">
      <w:pPr>
        <w:pStyle w:val="MDPI31text"/>
      </w:pPr>
      <w:r w:rsidRPr="004F47AB">
        <w:t>This study has explored various aspects of sensor integration, model selection, and operational factors influencing a drone-based detection system. Our findings provide important insights into sensor performance, machine learning model efficacy, and the dynamic interplay of environmental factors with technology. Here, we discuss the implications of these results and propose directions for future research.</w:t>
      </w:r>
    </w:p>
    <w:p w14:paraId="7E5220A9" w14:textId="7B139BC4" w:rsidR="004F47AB" w:rsidRDefault="00A27D02" w:rsidP="00A27D02">
      <w:pPr>
        <w:pStyle w:val="MDPI31text"/>
      </w:pPr>
      <w:r w:rsidRPr="00A27D02">
        <w:t>The inherent limitations of the PIR sensor, notably its inability to detect micro-motions and its dependence on continuous motion</w:t>
      </w:r>
      <w:r w:rsidR="00300B4E">
        <w:t xml:space="preserve"> and the object being in the line of sight</w:t>
      </w:r>
      <w:r w:rsidRPr="00A27D02">
        <w:t xml:space="preserve">, have led to its exclusion from the machine learning training phase. In contrast, the FMCW and UWB radars demonstrated notable strengths in micro-motion detection and resistance to vibrations, respectively. However, their penetration capabilities varied significantly with </w:t>
      </w:r>
      <w:r w:rsidR="003C648F">
        <w:t xml:space="preserve">the thickness of the </w:t>
      </w:r>
      <w:r w:rsidRPr="00A27D02">
        <w:t>material</w:t>
      </w:r>
      <w:r w:rsidR="00286124" w:rsidRPr="00A27D02">
        <w:t>,</w:t>
      </w:r>
      <w:r w:rsidR="003C648F">
        <w:t xml:space="preserve"> especially with bricks</w:t>
      </w:r>
      <w:r w:rsidRPr="00A27D02">
        <w:t xml:space="preserve">, showing </w:t>
      </w:r>
      <w:r w:rsidR="003C648F">
        <w:t>good results when it is within 10 cm</w:t>
      </w:r>
      <w:r w:rsidRPr="00A27D02">
        <w:t>. These observations are crucial for refining sensor selection and deployment strategies in real-world scenarios.</w:t>
      </w:r>
    </w:p>
    <w:p w14:paraId="2CA6DC21" w14:textId="77777777" w:rsidR="00105BED" w:rsidRDefault="005820B8" w:rsidP="00E51610">
      <w:pPr>
        <w:pStyle w:val="MDPI31text"/>
      </w:pPr>
      <w:r w:rsidRPr="005820B8">
        <w:t>The choice of the random forest model was justified based on its robust accuracy and recall, outperforming other considered models such as logistic regression and decision trees. Feature importance analysis revealed that FMCW radar was pivotal under stable conditions, while Doppler effects gained prominence in scenarios involving both stability and drone motion.</w:t>
      </w:r>
      <w:r w:rsidR="00BD48B4">
        <w:t xml:space="preserve"> </w:t>
      </w:r>
      <w:r w:rsidR="00BD48B4" w:rsidRPr="00BD48B4">
        <w:t xml:space="preserve">This finding is interesting because although the threshold for the </w:t>
      </w:r>
      <w:r w:rsidR="00FE7CBA">
        <w:t>UWB</w:t>
      </w:r>
      <w:r w:rsidR="00BD48B4" w:rsidRPr="00BD48B4">
        <w:t xml:space="preserve"> sensor to detect motion is the Doppler to be over 5, the model learned that with different materials there could be motion detected even with the Doppler value being less than the threshold.</w:t>
      </w:r>
      <w:r w:rsidR="00E51610">
        <w:t xml:space="preserve"> </w:t>
      </w:r>
    </w:p>
    <w:p w14:paraId="28E8E270" w14:textId="6277E55C" w:rsidR="00385E35" w:rsidRDefault="00E51610" w:rsidP="00E51610">
      <w:pPr>
        <w:pStyle w:val="MDPI31text"/>
      </w:pPr>
      <w:r w:rsidRPr="00E51610">
        <w:t>Our results indicate that model performance was consistent across various altitudes, leading to the decision to omit altitude as a feature in further tests. This suggests that the model's effectiveness is maintained regardless of minor variations in drone elevation</w:t>
      </w:r>
      <w:r>
        <w:t>.</w:t>
      </w:r>
    </w:p>
    <w:p w14:paraId="7B53F6D0" w14:textId="652778EA" w:rsidR="00046A37" w:rsidRDefault="00FF42C2" w:rsidP="001A60EE">
      <w:pPr>
        <w:pStyle w:val="MDPI31text"/>
      </w:pPr>
      <w:r>
        <w:t xml:space="preserve">To increase the model’s recall, the prediction threshold was adjusted so that the model is more sensitive to positive instances </w:t>
      </w:r>
      <w:r w:rsidR="007C06A1">
        <w:t xml:space="preserve">in order to make sure that it does not miss on any survivor. </w:t>
      </w:r>
    </w:p>
    <w:p w14:paraId="46ADC0B0" w14:textId="41C6DC46" w:rsidR="00035DF4" w:rsidRPr="00035DF4" w:rsidRDefault="00DF2866" w:rsidP="00035DF4">
      <w:pPr>
        <w:pStyle w:val="MDPI31text"/>
        <w:rPr>
          <w:lang w:val="en-GB"/>
        </w:rPr>
      </w:pPr>
      <w:r>
        <w:rPr>
          <w:lang w:val="en-GB"/>
        </w:rPr>
        <w:t xml:space="preserve">When optimizing a wireless </w:t>
      </w:r>
      <w:r w:rsidR="00E00795">
        <w:rPr>
          <w:lang w:val="en-GB"/>
        </w:rPr>
        <w:t>charger,</w:t>
      </w:r>
      <w:r>
        <w:rPr>
          <w:lang w:val="en-GB"/>
        </w:rPr>
        <w:t xml:space="preserve"> the main </w:t>
      </w:r>
      <w:r w:rsidR="00035DF4" w:rsidRPr="00035DF4">
        <w:rPr>
          <w:lang w:val="en-GB"/>
        </w:rPr>
        <w:t>focus</w:t>
      </w:r>
      <w:r>
        <w:rPr>
          <w:lang w:val="en-GB"/>
        </w:rPr>
        <w:t xml:space="preserve"> will</w:t>
      </w:r>
      <w:r w:rsidR="00035DF4" w:rsidRPr="00035DF4">
        <w:rPr>
          <w:lang w:val="en-GB"/>
        </w:rPr>
        <w:t xml:space="preserve"> </w:t>
      </w:r>
      <w:r w:rsidR="00E00795">
        <w:rPr>
          <w:lang w:val="en-GB"/>
        </w:rPr>
        <w:t xml:space="preserve">be </w:t>
      </w:r>
      <w:r w:rsidR="00035DF4" w:rsidRPr="00035DF4">
        <w:rPr>
          <w:lang w:val="en-GB"/>
        </w:rPr>
        <w:t>on optimizing wireless power transfer (WPT) efficiency and reliability through specific components and topologies.</w:t>
      </w:r>
      <w:r w:rsidR="00005A67">
        <w:rPr>
          <w:lang w:val="en-GB"/>
        </w:rPr>
        <w:t xml:space="preserve"> The </w:t>
      </w:r>
      <w:r w:rsidR="00711AC6">
        <w:rPr>
          <w:lang w:val="en-GB"/>
        </w:rPr>
        <w:t xml:space="preserve">results </w:t>
      </w:r>
      <w:r w:rsidR="009F5724">
        <w:rPr>
          <w:lang w:val="en-GB"/>
        </w:rPr>
        <w:t xml:space="preserve">shows before </w:t>
      </w:r>
      <w:r w:rsidR="00521157">
        <w:rPr>
          <w:lang w:val="en-GB"/>
        </w:rPr>
        <w:t xml:space="preserve">were </w:t>
      </w:r>
      <w:r w:rsidR="003B1280">
        <w:rPr>
          <w:lang w:val="en-GB"/>
        </w:rPr>
        <w:t xml:space="preserve">limited </w:t>
      </w:r>
      <w:r w:rsidR="008C5E52">
        <w:rPr>
          <w:lang w:val="en-GB"/>
        </w:rPr>
        <w:t xml:space="preserve">since the capacitors used in compensating circuit could not handle a high voltage, thus the power could be increase </w:t>
      </w:r>
      <w:r w:rsidR="0071524D">
        <w:rPr>
          <w:lang w:val="en-GB"/>
        </w:rPr>
        <w:t xml:space="preserve">easily </w:t>
      </w:r>
      <w:r w:rsidR="0004689D">
        <w:rPr>
          <w:lang w:val="en-GB"/>
        </w:rPr>
        <w:t xml:space="preserve">with the proper </w:t>
      </w:r>
      <w:r w:rsidR="00496ECA">
        <w:rPr>
          <w:lang w:val="en-GB"/>
        </w:rPr>
        <w:t>capacitors</w:t>
      </w:r>
      <w:r w:rsidR="00496ECA" w:rsidRPr="00035DF4">
        <w:rPr>
          <w:lang w:val="en-GB"/>
        </w:rPr>
        <w:t>. Silicon</w:t>
      </w:r>
      <w:r w:rsidR="00035DF4" w:rsidRPr="00035DF4">
        <w:rPr>
          <w:lang w:val="en-GB"/>
        </w:rPr>
        <w:t xml:space="preserve"> carbide </w:t>
      </w:r>
      <w:proofErr w:type="spellStart"/>
      <w:r w:rsidR="00035DF4" w:rsidRPr="00035DF4">
        <w:rPr>
          <w:lang w:val="en-GB"/>
        </w:rPr>
        <w:t>Mosfets</w:t>
      </w:r>
      <w:proofErr w:type="spellEnd"/>
      <w:r w:rsidR="00035DF4" w:rsidRPr="00035DF4">
        <w:rPr>
          <w:lang w:val="en-GB"/>
        </w:rPr>
        <w:t xml:space="preserve"> were used at the sending end to convert DC to AC voltage, controlled by a microcontroller. The SS compensating circuit topology, characterized by a series connection of coils, was chosen for its efficiency and misalignment tolerance. Circular pad structures were employed for coils to maximize efficiency. At the receiving end, AC voltage was rectified and filtered, and a closed-loop control system was implemented using the DSP and sensors to maintain constant voltage and current during battery charging. Testing achieved a maximum power transfer of 134.8 W. These results highlight the viability of the proposed WPT system for practical applications.</w:t>
      </w:r>
    </w:p>
    <w:p w14:paraId="08E8DEC0" w14:textId="77777777" w:rsidR="001F0D7E" w:rsidRPr="00325902" w:rsidRDefault="001F0D7E" w:rsidP="00F46C27">
      <w:pPr>
        <w:pStyle w:val="MDPI21heading1"/>
      </w:pPr>
      <w:r>
        <w:t>5. Conclusions</w:t>
      </w:r>
    </w:p>
    <w:p w14:paraId="68B61110" w14:textId="60BF8CC2" w:rsidR="001F0D7E" w:rsidRDefault="00C52BD2" w:rsidP="00980EDB">
      <w:pPr>
        <w:pStyle w:val="MDPI31text"/>
      </w:pPr>
      <w:r w:rsidRPr="00C52BD2">
        <w:t>In conclusion, Q-SAR represents a pivotal advancement in emergency response capabilities. By leveraging the drone’s swarm abilities</w:t>
      </w:r>
      <w:ins w:id="29" w:author="Amr Mohamed" w:date="2024-05-07T17:56:00Z">
        <w:r w:rsidRPr="00C52BD2">
          <w:t>,</w:t>
        </w:r>
      </w:ins>
      <w:r w:rsidRPr="00C52BD2">
        <w:t xml:space="preserve"> it is able to conduct complete coverage of the damaged area significantly faster compared to traditional methods. Adopting muti-tier swarm architecture significantly helps achieve this task as the initial reporting of rubble areas is done by HADs while LADs go to the determined locations for detection. In addition, utilizing radar technology offers a robust solution for detecting individuals trapped under rubble, thereby increasing survival rates. The incorporation of machine learning for multi-modal sensing fusion significantly improves detection accuracy, ensuring precise identification of survivors. Notably, the detection model achieves an accuracy of 94.08%, with Doppler frequency being the most influential factor, particularly in unstable conditions when the drone is hovering. Moreover, the implementation of a centralized communication scheme facilitates efficient coordination and management of the swarm, optimizing resource allocation and response efforts during critical scenarios.</w:t>
      </w:r>
    </w:p>
    <w:p w14:paraId="2BB97E30" w14:textId="77777777" w:rsidR="001F0D7E" w:rsidRDefault="001F0D7E" w:rsidP="001F0D7E">
      <w:pPr>
        <w:pStyle w:val="MDPI21heading1"/>
      </w:pPr>
      <w:r>
        <w:t>6. Patents</w:t>
      </w:r>
    </w:p>
    <w:p w14:paraId="062AB615" w14:textId="77777777" w:rsidR="001F0D7E" w:rsidRDefault="001F0D7E" w:rsidP="00980EDB">
      <w:pPr>
        <w:pStyle w:val="MDPI31text"/>
      </w:pPr>
      <w:r>
        <w:t xml:space="preserve">This section is </w:t>
      </w:r>
      <w:r w:rsidR="006B3922">
        <w:t xml:space="preserve">not mandatory but </w:t>
      </w:r>
      <w:r>
        <w:t>may be added if there are patents resulting from the work reported in this manuscript.</w:t>
      </w:r>
    </w:p>
    <w:p w14:paraId="2F97F169" w14:textId="77777777" w:rsidR="001F0D7E" w:rsidRDefault="001F0D7E" w:rsidP="0043691C">
      <w:pPr>
        <w:pStyle w:val="MDPI62BackMatter"/>
        <w:spacing w:before="240"/>
      </w:pPr>
      <w:r w:rsidRPr="00FA04F1">
        <w:rPr>
          <w:b/>
        </w:rPr>
        <w:t>Supplementary Materials:</w:t>
      </w:r>
      <w:r w:rsidR="00D77795">
        <w:rPr>
          <w:b/>
        </w:rPr>
        <w:t xml:space="preserve"> </w:t>
      </w:r>
      <w:r w:rsidR="007C5213">
        <w:t>The following supporting information can be downloaded at: www.mdpi.com/xxx/s1, Figure S1: title; Table S1: title; Video S1: title.</w:t>
      </w:r>
    </w:p>
    <w:p w14:paraId="7315224E" w14:textId="080BDDC2" w:rsidR="001F0D7E" w:rsidRPr="00613B31" w:rsidRDefault="001F0D7E" w:rsidP="001F0D7E">
      <w:pPr>
        <w:pStyle w:val="MDPI62BackMatter"/>
      </w:pPr>
      <w:r w:rsidRPr="00613B31">
        <w:rPr>
          <w:b/>
        </w:rPr>
        <w:t>Author Contributions:</w:t>
      </w:r>
      <w:r w:rsidRPr="00613B31">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6B3922">
        <w:t xml:space="preserve"> </w:t>
      </w:r>
      <w:r w:rsidR="00346E38">
        <w:t xml:space="preserve">Please turn to the </w:t>
      </w:r>
      <w:hyperlink r:id="rId33" w:history="1">
        <w:r w:rsidR="00631FC3">
          <w:rPr>
            <w:rStyle w:val="Hyperlink"/>
          </w:rPr>
          <w:t>CRediT taxonomy</w:t>
        </w:r>
      </w:hyperlink>
      <w:r w:rsidR="00346E38">
        <w:t xml:space="preserve"> </w:t>
      </w:r>
      <w:r w:rsidRPr="00613B31">
        <w:t>for the term explanation. Authorship must be limited to those who have contributed substantially to the work reported.</w:t>
      </w:r>
    </w:p>
    <w:p w14:paraId="0CD21063" w14:textId="77777777" w:rsidR="001F0D7E" w:rsidRPr="00613B31" w:rsidRDefault="001F0D7E" w:rsidP="001F0D7E">
      <w:pPr>
        <w:pStyle w:val="MDPI62BackMatter"/>
      </w:pPr>
      <w:r w:rsidRPr="00613B31">
        <w:rPr>
          <w:b/>
        </w:rPr>
        <w:t>Funding:</w:t>
      </w:r>
      <w:r w:rsidRPr="00613B31">
        <w:t xml:space="preserve"> Please add: “This research received no external funding” or “This research was funded by NAME OF FUNDER, grant number XXX” and “The APC was funded by XXX”. Check carefully that the details given are accurate and use the standard spelling of funding agency names at https://search.crossref.org/</w:t>
      </w:r>
      <w:r w:rsidR="006B3922">
        <w:t xml:space="preserve">funding. </w:t>
      </w:r>
      <w:r w:rsidR="00346E38">
        <w:t xml:space="preserve">Any errors may affect your future </w:t>
      </w:r>
      <w:r w:rsidRPr="00613B31">
        <w:t>funding.</w:t>
      </w:r>
    </w:p>
    <w:p w14:paraId="71CB57CA" w14:textId="77777777" w:rsidR="00A655DD" w:rsidRPr="00A655DD" w:rsidRDefault="00A655DD" w:rsidP="00A655DD">
      <w:pPr>
        <w:pStyle w:val="MDPI62BackMatter"/>
      </w:pPr>
      <w:r w:rsidRPr="00A655DD">
        <w:rPr>
          <w:b/>
        </w:rPr>
        <w:t>Data Availability Statement:</w:t>
      </w:r>
      <w:r w:rsidRPr="00A655DD">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20F3D892" w14:textId="7619B340" w:rsidR="001F0D7E" w:rsidRPr="00613B31" w:rsidRDefault="001F0D7E" w:rsidP="001F0D7E">
      <w:pPr>
        <w:pStyle w:val="MDPI62BackMatter"/>
      </w:pPr>
      <w:r w:rsidRPr="00613B31">
        <w:rPr>
          <w:b/>
        </w:rPr>
        <w:t>Acknowledgments:</w:t>
      </w:r>
      <w:r w:rsidRPr="00613B31">
        <w:t xml:space="preserve"> </w:t>
      </w:r>
      <w:r w:rsidR="001C156F" w:rsidRPr="001C156F">
        <w:t xml:space="preserve">Our appreciation is due to the administrative staff of the TIEE unit, whose assistance has been pivotal, and to Eng. Hiba Anis, coordinator of the Multidisciplinary Senior Design Project, for her dedication and support in coordinating our project activities. Special recognition is also due to Eng. Mohammed Al </w:t>
      </w:r>
      <w:proofErr w:type="spellStart"/>
      <w:r w:rsidR="001C156F" w:rsidRPr="001C156F">
        <w:t>Sageer</w:t>
      </w:r>
      <w:proofErr w:type="spellEnd"/>
      <w:r w:rsidR="001C156F" w:rsidRPr="001C156F">
        <w:t>, Quality and Maintenance Engineer, from the College of Engineering for his efforts in supervising all drone experiments. Their collective expertise and encouragement have been instrumental in the success of our work.</w:t>
      </w:r>
    </w:p>
    <w:p w14:paraId="45C81A00" w14:textId="77777777" w:rsidR="001F0D7E" w:rsidRPr="00613B31" w:rsidRDefault="001F0D7E" w:rsidP="001F0D7E">
      <w:pPr>
        <w:pStyle w:val="MDPI62BackMatter"/>
      </w:pPr>
      <w:r w:rsidRPr="00613B31">
        <w:rPr>
          <w:b/>
        </w:rPr>
        <w:t>Conflicts of Interest:</w:t>
      </w:r>
      <w:r w:rsidRPr="00613B31">
        <w:t xml:space="preserve"> Declare conflicts of interest or state “The </w:t>
      </w:r>
      <w:r w:rsidR="00DC71AB">
        <w:t xml:space="preserve">authors declare no conflicts of </w:t>
      </w:r>
      <w:r w:rsidRPr="00613B31">
        <w:t xml:space="preserve">interest.” Authors must identify and declare any personal circumstances or interest that may be perceived as inappropriately influencing the representation or interpretation of reported research results. </w:t>
      </w:r>
      <w:r w:rsidR="009C50DE">
        <w:t>Any role of the funders in the design of the study; in the collection, analyses or interpretation of data; in the writing of the manuscript; or in the decision to publish the results must be declared in this section</w:t>
      </w:r>
      <w:r w:rsidRPr="00613B31">
        <w:t>. If there is no role, please state “</w:t>
      </w:r>
      <w:r w:rsidR="008B6ED2">
        <w:t>The funders had no role in the design of the study; in the collection, analyses, or interpretation of data; in the writing of the manuscript; or in the decision to publish the results</w:t>
      </w:r>
      <w:r w:rsidRPr="00613B31">
        <w:t>”.</w:t>
      </w:r>
    </w:p>
    <w:p w14:paraId="289A5E59" w14:textId="77777777" w:rsidR="00A75D97" w:rsidRDefault="00A75D97" w:rsidP="001F0D7E">
      <w:pPr>
        <w:adjustRightInd w:val="0"/>
        <w:snapToGrid w:val="0"/>
        <w:spacing w:before="240" w:after="60" w:line="228" w:lineRule="auto"/>
        <w:ind w:left="2608"/>
        <w:rPr>
          <w:b/>
          <w:bCs/>
          <w:szCs w:val="18"/>
          <w:lang w:bidi="en-US"/>
        </w:rPr>
      </w:pPr>
      <w:r>
        <w:rPr>
          <w:b/>
          <w:bCs/>
          <w:szCs w:val="18"/>
          <w:lang w:bidi="en-US"/>
        </w:rPr>
        <w:br w:type="page"/>
      </w:r>
    </w:p>
    <w:p w14:paraId="452248D5" w14:textId="77777777" w:rsidR="001F0D7E" w:rsidRPr="00613B31" w:rsidRDefault="001F0D7E" w:rsidP="001F0D7E">
      <w:pPr>
        <w:adjustRightInd w:val="0"/>
        <w:snapToGrid w:val="0"/>
        <w:spacing w:before="240" w:after="60" w:line="228" w:lineRule="auto"/>
        <w:ind w:left="2608"/>
        <w:rPr>
          <w:b/>
          <w:bCs/>
          <w:szCs w:val="18"/>
          <w:lang w:bidi="en-US"/>
        </w:rPr>
      </w:pPr>
      <w:r w:rsidRPr="00613B31">
        <w:rPr>
          <w:b/>
          <w:bCs/>
          <w:szCs w:val="18"/>
          <w:lang w:bidi="en-US"/>
        </w:rPr>
        <w:t>Appendix A</w:t>
      </w:r>
    </w:p>
    <w:p w14:paraId="4F50FEAD" w14:textId="77777777" w:rsidR="001F0D7E" w:rsidRPr="00613B31" w:rsidRDefault="001F0D7E" w:rsidP="00980EDB">
      <w:pPr>
        <w:pStyle w:val="MDPI31text"/>
      </w:pPr>
      <w:r w:rsidRPr="00613B31">
        <w:t>The appendix is an optional section that can contain details and data supplemental to the main text</w:t>
      </w:r>
      <w:r w:rsidR="00346E38">
        <w:t xml:space="preserve">—for example, explanations of experimental </w:t>
      </w:r>
      <w:r w:rsidR="006B3922">
        <w:t>details that would disrupt the flow of the main text</w:t>
      </w:r>
      <w:r w:rsidRPr="00613B31">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be added as an appendix.</w:t>
      </w:r>
    </w:p>
    <w:p w14:paraId="714710E1" w14:textId="77777777" w:rsidR="001F0D7E" w:rsidRPr="00613B31" w:rsidRDefault="001F0D7E" w:rsidP="00F46C27">
      <w:pPr>
        <w:adjustRightInd w:val="0"/>
        <w:snapToGrid w:val="0"/>
        <w:spacing w:before="240" w:after="60" w:line="228" w:lineRule="auto"/>
        <w:ind w:left="2608"/>
        <w:rPr>
          <w:b/>
          <w:bCs/>
          <w:szCs w:val="18"/>
          <w:lang w:bidi="en-US"/>
        </w:rPr>
      </w:pPr>
      <w:r w:rsidRPr="00613B31">
        <w:rPr>
          <w:b/>
          <w:bCs/>
          <w:szCs w:val="18"/>
          <w:lang w:bidi="en-US"/>
        </w:rPr>
        <w:t>Appendix B</w:t>
      </w:r>
    </w:p>
    <w:p w14:paraId="4E5F865E" w14:textId="77777777" w:rsidR="001F0D7E" w:rsidRPr="00613B31" w:rsidRDefault="001F0D7E" w:rsidP="00980EDB">
      <w:pPr>
        <w:pStyle w:val="MDPI31text"/>
      </w:pPr>
      <w:r w:rsidRPr="00613B31">
        <w:t xml:space="preserve">All appendix sections must </w:t>
      </w:r>
      <w:r w:rsidR="006B3922">
        <w:t>be cited in the main text. In the appendices, Figures, Tables, etc. should be labeled starting with “A”—e.g., Figure A1, Figure A2, etc.</w:t>
      </w:r>
    </w:p>
    <w:p w14:paraId="560B4C8C" w14:textId="71ABECA3" w:rsidR="00EE38A2" w:rsidRDefault="001F0D7E" w:rsidP="003D5536">
      <w:pPr>
        <w:pStyle w:val="MDPI21heading1"/>
        <w:ind w:left="0"/>
      </w:pPr>
      <w:r w:rsidRPr="00FA04F1">
        <w:t>References</w:t>
      </w:r>
    </w:p>
    <w:sdt>
      <w:sdtPr>
        <w:rPr>
          <w:rFonts w:eastAsia="Times New Roman"/>
          <w:sz w:val="18"/>
          <w:szCs w:val="18"/>
          <w:lang w:eastAsia="de-DE" w:bidi="en-US"/>
        </w:rPr>
        <w:tag w:val="MENDELEY_BIBLIOGRAPHY"/>
        <w:id w:val="1593501958"/>
        <w:placeholder>
          <w:docPart w:val="C22F975008644D5BB83DDE1AF64D5E49"/>
        </w:placeholder>
      </w:sdtPr>
      <w:sdtEndPr/>
      <w:sdtContent>
        <w:p w14:paraId="2D73966B" w14:textId="77777777" w:rsidR="009D1B0D" w:rsidRDefault="009D1B0D" w:rsidP="003E241F">
          <w:pPr>
            <w:autoSpaceDE w:val="0"/>
            <w:autoSpaceDN w:val="0"/>
            <w:ind w:left="5760" w:hanging="640"/>
            <w:divId w:val="2010401127"/>
            <w:rPr>
              <w:rFonts w:eastAsia="Times New Roman"/>
              <w:sz w:val="24"/>
              <w:szCs w:val="24"/>
            </w:rPr>
          </w:pPr>
          <w:r>
            <w:rPr>
              <w:rFonts w:eastAsia="Times New Roman"/>
            </w:rPr>
            <w:t xml:space="preserve">1. </w:t>
          </w:r>
          <w:r>
            <w:rPr>
              <w:rFonts w:eastAsia="Times New Roman"/>
            </w:rPr>
            <w:tab/>
            <w:t xml:space="preserve">Chittoor, P.K.; Chokkalingam, B.; </w:t>
          </w:r>
          <w:proofErr w:type="spellStart"/>
          <w:r>
            <w:rPr>
              <w:rFonts w:eastAsia="Times New Roman"/>
            </w:rPr>
            <w:t>Mihet</w:t>
          </w:r>
          <w:proofErr w:type="spellEnd"/>
          <w:r>
            <w:rPr>
              <w:rFonts w:eastAsia="Times New Roman"/>
            </w:rPr>
            <w:t xml:space="preserve">-Popa, L. A Review on UAV Wireless Charging: Fundamentals, Applications, Charging Techniques and Standards. </w:t>
          </w:r>
          <w:r>
            <w:rPr>
              <w:rFonts w:eastAsia="Times New Roman"/>
              <w:i/>
              <w:iCs/>
            </w:rPr>
            <w:t>IEEE Access</w:t>
          </w:r>
          <w:r>
            <w:rPr>
              <w:rFonts w:eastAsia="Times New Roman"/>
            </w:rPr>
            <w:t xml:space="preserve"> </w:t>
          </w:r>
          <w:r>
            <w:rPr>
              <w:rFonts w:eastAsia="Times New Roman"/>
              <w:b/>
              <w:bCs/>
            </w:rPr>
            <w:t>2021</w:t>
          </w:r>
          <w:r>
            <w:rPr>
              <w:rFonts w:eastAsia="Times New Roman"/>
            </w:rPr>
            <w:t xml:space="preserve">, </w:t>
          </w:r>
          <w:r>
            <w:rPr>
              <w:rFonts w:eastAsia="Times New Roman"/>
              <w:i/>
              <w:iCs/>
            </w:rPr>
            <w:t>9</w:t>
          </w:r>
          <w:r>
            <w:rPr>
              <w:rFonts w:eastAsia="Times New Roman"/>
            </w:rPr>
            <w:t>, 69235–69266, doi:10.1109/ACCESS.2021.3077041.</w:t>
          </w:r>
        </w:p>
        <w:p w14:paraId="465E4DAE" w14:textId="77777777" w:rsidR="00461B1C" w:rsidRDefault="00461B1C" w:rsidP="003E241F">
          <w:pPr>
            <w:autoSpaceDE w:val="0"/>
            <w:autoSpaceDN w:val="0"/>
            <w:ind w:left="5760" w:hanging="640"/>
            <w:divId w:val="429856752"/>
            <w:rPr>
              <w:rFonts w:eastAsia="Times New Roman"/>
            </w:rPr>
          </w:pPr>
          <w:r>
            <w:rPr>
              <w:rFonts w:eastAsia="Times New Roman"/>
            </w:rPr>
            <w:t xml:space="preserve">2. </w:t>
          </w:r>
          <w:r>
            <w:rPr>
              <w:rFonts w:eastAsia="Times New Roman"/>
            </w:rPr>
            <w:tab/>
          </w:r>
          <w:proofErr w:type="spellStart"/>
          <w:r>
            <w:rPr>
              <w:rFonts w:eastAsia="Times New Roman"/>
            </w:rPr>
            <w:t>Nalamati</w:t>
          </w:r>
          <w:proofErr w:type="spellEnd"/>
          <w:r>
            <w:rPr>
              <w:rFonts w:eastAsia="Times New Roman"/>
            </w:rPr>
            <w:t>, M.; Kapoor, A.; Saqib, M.; Sharma, N.; Blumenstein, M. Drone Detection in Long-Range Surveillance Videos. In Proceedings of the 2019 16th IEEE International Conference on Advanced Video and Signal Based Surveillance (AVSS); IEEE, September 2019; pp. 1–6.</w:t>
          </w:r>
        </w:p>
        <w:p w14:paraId="2AD6D8A4" w14:textId="77777777" w:rsidR="00D00B8D" w:rsidRDefault="00D00B8D" w:rsidP="003E241F">
          <w:pPr>
            <w:autoSpaceDE w:val="0"/>
            <w:autoSpaceDN w:val="0"/>
            <w:ind w:left="5760" w:hanging="640"/>
            <w:divId w:val="1894190884"/>
            <w:rPr>
              <w:rFonts w:eastAsia="Times New Roman"/>
            </w:rPr>
          </w:pPr>
          <w:r>
            <w:rPr>
              <w:rFonts w:eastAsia="Times New Roman"/>
            </w:rPr>
            <w:t xml:space="preserve">3. </w:t>
          </w:r>
          <w:r>
            <w:rPr>
              <w:rFonts w:eastAsia="Times New Roman"/>
            </w:rPr>
            <w:tab/>
            <w:t>Poudel, R.; Lima, L.; Andrade, F. A Novel Framework to Evaluate and Train Object Detection Models for Real-Time Victims Search and Rescue at Sea with Autonomous Unmanned Aerial Systems Using High-Fidelity Dynamic Marine Simulation Environment. In Proceedings of the Proceedings - 2023 IEEE/CVF Winter Conference on Applications of Computer Vision Workshops, WACVW 2023; Institute of Electrical and Electronics Engineers Inc., 2023; pp. 239–247.</w:t>
          </w:r>
        </w:p>
        <w:p w14:paraId="0F41C98C" w14:textId="77777777" w:rsidR="0081284A" w:rsidRDefault="0081284A" w:rsidP="003E241F">
          <w:pPr>
            <w:autoSpaceDE w:val="0"/>
            <w:autoSpaceDN w:val="0"/>
            <w:ind w:left="5760" w:hanging="640"/>
            <w:divId w:val="1874801257"/>
            <w:rPr>
              <w:rFonts w:eastAsia="Times New Roman"/>
            </w:rPr>
          </w:pPr>
          <w:r>
            <w:rPr>
              <w:rFonts w:eastAsia="Times New Roman"/>
            </w:rPr>
            <w:t xml:space="preserve">4. </w:t>
          </w:r>
          <w:r>
            <w:rPr>
              <w:rFonts w:eastAsia="Times New Roman"/>
            </w:rPr>
            <w:tab/>
            <w:t xml:space="preserve">Zhai, X.; Wang, H.; Li, J.; Huang, Z.; Gao, R. A Lightweight Wireless Charging Method for Unmanned Aerial Vehicles. </w:t>
          </w:r>
          <w:r>
            <w:rPr>
              <w:rFonts w:eastAsia="Times New Roman"/>
              <w:i/>
              <w:iCs/>
            </w:rPr>
            <w:t>J Phys Conf Ser</w:t>
          </w:r>
          <w:r>
            <w:rPr>
              <w:rFonts w:eastAsia="Times New Roman"/>
            </w:rPr>
            <w:t xml:space="preserve"> </w:t>
          </w:r>
          <w:r>
            <w:rPr>
              <w:rFonts w:eastAsia="Times New Roman"/>
              <w:b/>
              <w:bCs/>
            </w:rPr>
            <w:t>2021</w:t>
          </w:r>
          <w:r>
            <w:rPr>
              <w:rFonts w:eastAsia="Times New Roman"/>
            </w:rPr>
            <w:t xml:space="preserve">, </w:t>
          </w:r>
          <w:r>
            <w:rPr>
              <w:rFonts w:eastAsia="Times New Roman"/>
              <w:i/>
              <w:iCs/>
            </w:rPr>
            <w:t>1754</w:t>
          </w:r>
          <w:r>
            <w:rPr>
              <w:rFonts w:eastAsia="Times New Roman"/>
            </w:rPr>
            <w:t>, 012176, doi:10.1088/1742-6596/1754/1/012176.</w:t>
          </w:r>
        </w:p>
        <w:p w14:paraId="69DDBBA6" w14:textId="77777777" w:rsidR="008078DB" w:rsidRDefault="008078DB">
          <w:pPr>
            <w:autoSpaceDE w:val="0"/>
            <w:autoSpaceDN w:val="0"/>
            <w:ind w:hanging="640"/>
            <w:divId w:val="1788697604"/>
            <w:rPr>
              <w:rFonts w:eastAsia="Times New Roman"/>
            </w:rPr>
          </w:pPr>
          <w:r>
            <w:rPr>
              <w:rFonts w:eastAsia="Times New Roman"/>
            </w:rPr>
            <w:t xml:space="preserve">5. </w:t>
          </w:r>
          <w:r>
            <w:rPr>
              <w:rFonts w:eastAsia="Times New Roman"/>
            </w:rPr>
            <w:tab/>
          </w:r>
          <w:proofErr w:type="spellStart"/>
          <w:r>
            <w:rPr>
              <w:rFonts w:eastAsia="Times New Roman"/>
            </w:rPr>
            <w:t>Restas</w:t>
          </w:r>
          <w:proofErr w:type="spellEnd"/>
          <w:r>
            <w:rPr>
              <w:rFonts w:eastAsia="Times New Roman"/>
            </w:rPr>
            <w:t xml:space="preserve">, A. Drone Applications for Supporting Disaster Management. </w:t>
          </w:r>
          <w:r>
            <w:rPr>
              <w:rFonts w:eastAsia="Times New Roman"/>
              <w:i/>
              <w:iCs/>
            </w:rPr>
            <w:t>World Journal of Engineering and Technology</w:t>
          </w:r>
          <w:r>
            <w:rPr>
              <w:rFonts w:eastAsia="Times New Roman"/>
            </w:rPr>
            <w:t xml:space="preserve"> </w:t>
          </w:r>
          <w:r>
            <w:rPr>
              <w:rFonts w:eastAsia="Times New Roman"/>
              <w:b/>
              <w:bCs/>
            </w:rPr>
            <w:t>2015</w:t>
          </w:r>
          <w:r>
            <w:rPr>
              <w:rFonts w:eastAsia="Times New Roman"/>
            </w:rPr>
            <w:t xml:space="preserve">, </w:t>
          </w:r>
          <w:r>
            <w:rPr>
              <w:rFonts w:eastAsia="Times New Roman"/>
              <w:i/>
              <w:iCs/>
            </w:rPr>
            <w:t>03</w:t>
          </w:r>
          <w:r>
            <w:rPr>
              <w:rFonts w:eastAsia="Times New Roman"/>
            </w:rPr>
            <w:t>, 316–321, doi:10.4236/wjet.2015.33C047.</w:t>
          </w:r>
        </w:p>
        <w:p w14:paraId="7A74CD8E" w14:textId="77777777" w:rsidR="008078DB" w:rsidRDefault="008078DB">
          <w:pPr>
            <w:autoSpaceDE w:val="0"/>
            <w:autoSpaceDN w:val="0"/>
            <w:ind w:hanging="640"/>
            <w:divId w:val="915629225"/>
            <w:rPr>
              <w:rFonts w:eastAsia="Times New Roman"/>
            </w:rPr>
          </w:pPr>
          <w:r>
            <w:rPr>
              <w:rFonts w:eastAsia="Times New Roman"/>
            </w:rPr>
            <w:t xml:space="preserve">6. </w:t>
          </w:r>
          <w:r>
            <w:rPr>
              <w:rFonts w:eastAsia="Times New Roman"/>
            </w:rPr>
            <w:tab/>
            <w:t>Denker, A.; Iseri, M.C. Design and Implementation of a Semi-Autonomous Mobile Search and Rescue Robot: SALVOR. In Proceedings of the 2017 International Artificial Intelligence and Data Processing Symposium (IDAP); IEEE, September 2017; pp. 1–6.</w:t>
          </w:r>
        </w:p>
        <w:p w14:paraId="6DFEC342" w14:textId="77777777" w:rsidR="008078DB" w:rsidRDefault="008078DB">
          <w:pPr>
            <w:autoSpaceDE w:val="0"/>
            <w:autoSpaceDN w:val="0"/>
            <w:ind w:hanging="640"/>
            <w:divId w:val="1346597725"/>
            <w:rPr>
              <w:rFonts w:eastAsia="Times New Roman"/>
            </w:rPr>
          </w:pPr>
          <w:r>
            <w:rPr>
              <w:rFonts w:eastAsia="Times New Roman"/>
            </w:rPr>
            <w:t xml:space="preserve">7. </w:t>
          </w:r>
          <w:r>
            <w:rPr>
              <w:rFonts w:eastAsia="Times New Roman"/>
            </w:rPr>
            <w:tab/>
            <w:t xml:space="preserve">Xin, C.; Qiao, D.; Hongjie, S.; </w:t>
          </w:r>
          <w:proofErr w:type="spellStart"/>
          <w:r>
            <w:rPr>
              <w:rFonts w:eastAsia="Times New Roman"/>
            </w:rPr>
            <w:t>Chunhe</w:t>
          </w:r>
          <w:proofErr w:type="spellEnd"/>
          <w:r>
            <w:rPr>
              <w:rFonts w:eastAsia="Times New Roman"/>
            </w:rPr>
            <w:t xml:space="preserve">, L.; </w:t>
          </w:r>
          <w:proofErr w:type="spellStart"/>
          <w:r>
            <w:rPr>
              <w:rFonts w:eastAsia="Times New Roman"/>
            </w:rPr>
            <w:t>Haikuan</w:t>
          </w:r>
          <w:proofErr w:type="spellEnd"/>
          <w:r>
            <w:rPr>
              <w:rFonts w:eastAsia="Times New Roman"/>
            </w:rPr>
            <w:t>, Z. Design and Implementation of Debris Search and Rescue Robot System Based on Internet of Things. In Proceedings of the 2018 International Conference on Smart Grid and Electrical Automation (ICSGEA); IEEE, June 2018; pp. 303–307.</w:t>
          </w:r>
        </w:p>
        <w:p w14:paraId="6195B2C9" w14:textId="77777777" w:rsidR="008078DB" w:rsidRDefault="008078DB">
          <w:pPr>
            <w:autoSpaceDE w:val="0"/>
            <w:autoSpaceDN w:val="0"/>
            <w:ind w:hanging="640"/>
            <w:divId w:val="1359549803"/>
            <w:rPr>
              <w:rFonts w:eastAsia="Times New Roman"/>
            </w:rPr>
          </w:pPr>
          <w:r>
            <w:rPr>
              <w:rFonts w:eastAsia="Times New Roman"/>
            </w:rPr>
            <w:t xml:space="preserve">8. </w:t>
          </w:r>
          <w:r>
            <w:rPr>
              <w:rFonts w:eastAsia="Times New Roman"/>
            </w:rPr>
            <w:tab/>
            <w:t>Kiyani, M.N.; Khan, M.U.M. A Prototype of Search and Rescue Robot. In Proceedings of the 2016 2nd International Conference on Robotics and Artificial Intelligence (ICRAI); IEEE, November 2016; pp. 208–213.</w:t>
          </w:r>
        </w:p>
        <w:p w14:paraId="46F8B3F1" w14:textId="77777777" w:rsidR="008078DB" w:rsidRDefault="008078DB">
          <w:pPr>
            <w:autoSpaceDE w:val="0"/>
            <w:autoSpaceDN w:val="0"/>
            <w:ind w:hanging="640"/>
            <w:divId w:val="1058699172"/>
            <w:rPr>
              <w:rFonts w:eastAsia="Times New Roman"/>
            </w:rPr>
          </w:pPr>
          <w:r>
            <w:rPr>
              <w:rFonts w:eastAsia="Times New Roman"/>
            </w:rPr>
            <w:t xml:space="preserve">9. </w:t>
          </w:r>
          <w:r>
            <w:rPr>
              <w:rFonts w:eastAsia="Times New Roman"/>
            </w:rPr>
            <w:tab/>
            <w:t>Shakeri, R.; Al-</w:t>
          </w:r>
          <w:proofErr w:type="spellStart"/>
          <w:r>
            <w:rPr>
              <w:rFonts w:eastAsia="Times New Roman"/>
            </w:rPr>
            <w:t>Garadi</w:t>
          </w:r>
          <w:proofErr w:type="spellEnd"/>
          <w:r>
            <w:rPr>
              <w:rFonts w:eastAsia="Times New Roman"/>
            </w:rPr>
            <w:t xml:space="preserve">, M.A.; Badawy, A.; Mohamed, A.; Khattab, T.; Al-Ali, A.K.; Harras, K.A.; </w:t>
          </w:r>
          <w:proofErr w:type="spellStart"/>
          <w:r>
            <w:rPr>
              <w:rFonts w:eastAsia="Times New Roman"/>
            </w:rPr>
            <w:t>Guizani</w:t>
          </w:r>
          <w:proofErr w:type="spellEnd"/>
          <w:r>
            <w:rPr>
              <w:rFonts w:eastAsia="Times New Roman"/>
            </w:rPr>
            <w:t xml:space="preserve">, M. Design Challenges of Multi-UAV Systems in Cyber-Physical Applications: A Comprehensive Survey and Future Directions. </w:t>
          </w:r>
          <w:r>
            <w:rPr>
              <w:rFonts w:eastAsia="Times New Roman"/>
              <w:i/>
              <w:iCs/>
            </w:rPr>
            <w:t>IEEE Communications Surveys &amp; Tutorials</w:t>
          </w:r>
          <w:r>
            <w:rPr>
              <w:rFonts w:eastAsia="Times New Roman"/>
            </w:rPr>
            <w:t xml:space="preserve"> </w:t>
          </w:r>
          <w:r>
            <w:rPr>
              <w:rFonts w:eastAsia="Times New Roman"/>
              <w:b/>
              <w:bCs/>
            </w:rPr>
            <w:t>2019</w:t>
          </w:r>
          <w:r>
            <w:rPr>
              <w:rFonts w:eastAsia="Times New Roman"/>
            </w:rPr>
            <w:t xml:space="preserve">, </w:t>
          </w:r>
          <w:r>
            <w:rPr>
              <w:rFonts w:eastAsia="Times New Roman"/>
              <w:i/>
              <w:iCs/>
            </w:rPr>
            <w:t>21</w:t>
          </w:r>
          <w:r>
            <w:rPr>
              <w:rFonts w:eastAsia="Times New Roman"/>
            </w:rPr>
            <w:t>, 3340–3385, doi:10.1109/COMST.2019.2924143.</w:t>
          </w:r>
        </w:p>
        <w:p w14:paraId="4E1C061B" w14:textId="77777777" w:rsidR="008078DB" w:rsidRDefault="008078DB">
          <w:pPr>
            <w:autoSpaceDE w:val="0"/>
            <w:autoSpaceDN w:val="0"/>
            <w:ind w:hanging="640"/>
            <w:divId w:val="1974553860"/>
            <w:rPr>
              <w:rFonts w:eastAsia="Times New Roman"/>
            </w:rPr>
          </w:pPr>
          <w:r>
            <w:rPr>
              <w:rFonts w:eastAsia="Times New Roman"/>
            </w:rPr>
            <w:t xml:space="preserve">10. </w:t>
          </w:r>
          <w:r>
            <w:rPr>
              <w:rFonts w:eastAsia="Times New Roman"/>
            </w:rPr>
            <w:tab/>
            <w:t xml:space="preserve">Lyu, M.; Zhao, Y.; Huang, C.; Huang, H. Unmanned Aerial Vehicles for Search and Rescue: A Survey. </w:t>
          </w:r>
          <w:r>
            <w:rPr>
              <w:rFonts w:eastAsia="Times New Roman"/>
              <w:i/>
              <w:iCs/>
            </w:rPr>
            <w:t>Remote Sens (Basel)</w:t>
          </w:r>
          <w:r>
            <w:rPr>
              <w:rFonts w:eastAsia="Times New Roman"/>
            </w:rPr>
            <w:t xml:space="preserve"> </w:t>
          </w:r>
          <w:r>
            <w:rPr>
              <w:rFonts w:eastAsia="Times New Roman"/>
              <w:b/>
              <w:bCs/>
            </w:rPr>
            <w:t>2023</w:t>
          </w:r>
          <w:r>
            <w:rPr>
              <w:rFonts w:eastAsia="Times New Roman"/>
            </w:rPr>
            <w:t xml:space="preserve">, </w:t>
          </w:r>
          <w:r>
            <w:rPr>
              <w:rFonts w:eastAsia="Times New Roman"/>
              <w:i/>
              <w:iCs/>
            </w:rPr>
            <w:t>15</w:t>
          </w:r>
          <w:r>
            <w:rPr>
              <w:rFonts w:eastAsia="Times New Roman"/>
            </w:rPr>
            <w:t>, 3266, doi:10.3390/rs15133266.</w:t>
          </w:r>
        </w:p>
        <w:p w14:paraId="242326AE" w14:textId="77777777" w:rsidR="008078DB" w:rsidRDefault="008078DB">
          <w:pPr>
            <w:autoSpaceDE w:val="0"/>
            <w:autoSpaceDN w:val="0"/>
            <w:ind w:hanging="640"/>
            <w:divId w:val="1049650755"/>
            <w:rPr>
              <w:rFonts w:eastAsia="Times New Roman"/>
            </w:rPr>
          </w:pPr>
          <w:r>
            <w:rPr>
              <w:rFonts w:eastAsia="Times New Roman"/>
            </w:rPr>
            <w:t xml:space="preserve">11. </w:t>
          </w:r>
          <w:r>
            <w:rPr>
              <w:rFonts w:eastAsia="Times New Roman"/>
            </w:rPr>
            <w:tab/>
          </w:r>
          <w:proofErr w:type="spellStart"/>
          <w:r>
            <w:rPr>
              <w:rFonts w:eastAsia="Times New Roman"/>
            </w:rPr>
            <w:t>Waharte</w:t>
          </w:r>
          <w:proofErr w:type="spellEnd"/>
          <w:r>
            <w:rPr>
              <w:rFonts w:eastAsia="Times New Roman"/>
            </w:rPr>
            <w:t xml:space="preserve">, S.; </w:t>
          </w:r>
          <w:proofErr w:type="spellStart"/>
          <w:r>
            <w:rPr>
              <w:rFonts w:eastAsia="Times New Roman"/>
            </w:rPr>
            <w:t>Trigoni</w:t>
          </w:r>
          <w:proofErr w:type="spellEnd"/>
          <w:r>
            <w:rPr>
              <w:rFonts w:eastAsia="Times New Roman"/>
            </w:rPr>
            <w:t>, N. Supporting Search and Rescue Operations with UAVs. In Proceedings of the 2010 International Conference on Emerging Security Technologies; IEEE, September 2010; pp. 142–147.</w:t>
          </w:r>
        </w:p>
        <w:p w14:paraId="738FB820" w14:textId="77777777" w:rsidR="008078DB" w:rsidRDefault="008078DB">
          <w:pPr>
            <w:autoSpaceDE w:val="0"/>
            <w:autoSpaceDN w:val="0"/>
            <w:ind w:hanging="640"/>
            <w:divId w:val="1017465276"/>
            <w:rPr>
              <w:rFonts w:eastAsia="Times New Roman"/>
            </w:rPr>
          </w:pPr>
          <w:r>
            <w:rPr>
              <w:rFonts w:eastAsia="Times New Roman"/>
            </w:rPr>
            <w:t xml:space="preserve">12. </w:t>
          </w:r>
          <w:r>
            <w:rPr>
              <w:rFonts w:eastAsia="Times New Roman"/>
            </w:rPr>
            <w:tab/>
            <w:t>Lee, S.; Har, D.; Kum, D. Drone-Assisted Disaster Management: Finding Victims via Infrared Camera and Lidar Sensor Fusion. In Proceedings of the 2016 3rd Asia-Pacific World Congress on Computer Science and Engineering (APWC on CSE); IEEE, December 2016; pp. 84–89.</w:t>
          </w:r>
        </w:p>
        <w:p w14:paraId="6B979870" w14:textId="77777777" w:rsidR="008078DB" w:rsidRDefault="008078DB">
          <w:pPr>
            <w:autoSpaceDE w:val="0"/>
            <w:autoSpaceDN w:val="0"/>
            <w:ind w:hanging="640"/>
            <w:divId w:val="1214541992"/>
            <w:rPr>
              <w:rFonts w:eastAsia="Times New Roman"/>
            </w:rPr>
          </w:pPr>
          <w:r>
            <w:rPr>
              <w:rFonts w:eastAsia="Times New Roman"/>
            </w:rPr>
            <w:t xml:space="preserve">13. </w:t>
          </w:r>
          <w:r>
            <w:rPr>
              <w:rFonts w:eastAsia="Times New Roman"/>
            </w:rPr>
            <w:tab/>
            <w:t>McClure, J.; Sahin, F. A Low-Cost Search-and-Rescue Drone for Near Real-Time Detection of Missing Persons. In Proceedings of the 2019 14th Annual Conference System of Systems Engineering (SoSE); IEEE, May 2019; pp. 13–18.</w:t>
          </w:r>
        </w:p>
        <w:p w14:paraId="31BFE16C" w14:textId="77777777" w:rsidR="008078DB" w:rsidRDefault="008078DB">
          <w:pPr>
            <w:autoSpaceDE w:val="0"/>
            <w:autoSpaceDN w:val="0"/>
            <w:ind w:hanging="640"/>
            <w:divId w:val="239797169"/>
            <w:rPr>
              <w:rFonts w:eastAsia="Times New Roman"/>
            </w:rPr>
          </w:pPr>
          <w:r>
            <w:rPr>
              <w:rFonts w:eastAsia="Times New Roman"/>
            </w:rPr>
            <w:t xml:space="preserve">14. </w:t>
          </w:r>
          <w:r>
            <w:rPr>
              <w:rFonts w:eastAsia="Times New Roman"/>
            </w:rPr>
            <w:tab/>
            <w:t xml:space="preserve">Tariq, R.; Rahim, M.; Aslam, N.; Bawany, N.; </w:t>
          </w:r>
          <w:proofErr w:type="spellStart"/>
          <w:r>
            <w:rPr>
              <w:rFonts w:eastAsia="Times New Roman"/>
            </w:rPr>
            <w:t>Faseeha</w:t>
          </w:r>
          <w:proofErr w:type="spellEnd"/>
          <w:r>
            <w:rPr>
              <w:rFonts w:eastAsia="Times New Roman"/>
            </w:rPr>
            <w:t xml:space="preserve">, U. </w:t>
          </w:r>
          <w:proofErr w:type="spellStart"/>
          <w:r>
            <w:rPr>
              <w:rFonts w:eastAsia="Times New Roman"/>
            </w:rPr>
            <w:t>DronAID</w:t>
          </w:r>
          <w:proofErr w:type="spellEnd"/>
          <w:r>
            <w:rPr>
              <w:rFonts w:eastAsia="Times New Roman"/>
            </w:rPr>
            <w:t> : A Smart Human Detection Drone for Rescue. In Proceedings of the 2018 15th International Conference on Smart Cities: Improving Quality of Life Using ICT &amp; IoT (HONET-ICT); IEEE, October 2018; pp. 33–37.</w:t>
          </w:r>
        </w:p>
        <w:p w14:paraId="2937B2E5" w14:textId="77777777" w:rsidR="008078DB" w:rsidRDefault="008078DB">
          <w:pPr>
            <w:autoSpaceDE w:val="0"/>
            <w:autoSpaceDN w:val="0"/>
            <w:ind w:hanging="640"/>
            <w:divId w:val="392778136"/>
            <w:rPr>
              <w:rFonts w:eastAsia="Times New Roman"/>
            </w:rPr>
          </w:pPr>
          <w:r>
            <w:rPr>
              <w:rFonts w:eastAsia="Times New Roman"/>
            </w:rPr>
            <w:t xml:space="preserve">15. </w:t>
          </w:r>
          <w:r>
            <w:rPr>
              <w:rFonts w:eastAsia="Times New Roman"/>
            </w:rPr>
            <w:tab/>
          </w:r>
          <w:proofErr w:type="spellStart"/>
          <w:r>
            <w:rPr>
              <w:rFonts w:eastAsia="Times New Roman"/>
            </w:rPr>
            <w:t>Jamjoum</w:t>
          </w:r>
          <w:proofErr w:type="spellEnd"/>
          <w:r>
            <w:rPr>
              <w:rFonts w:eastAsia="Times New Roman"/>
            </w:rPr>
            <w:t xml:space="preserve">, M.; </w:t>
          </w:r>
          <w:proofErr w:type="spellStart"/>
          <w:r>
            <w:rPr>
              <w:rFonts w:eastAsia="Times New Roman"/>
            </w:rPr>
            <w:t>Siouf</w:t>
          </w:r>
          <w:proofErr w:type="spellEnd"/>
          <w:r>
            <w:rPr>
              <w:rFonts w:eastAsia="Times New Roman"/>
            </w:rPr>
            <w:t xml:space="preserve">, S.; </w:t>
          </w:r>
          <w:proofErr w:type="spellStart"/>
          <w:r>
            <w:rPr>
              <w:rFonts w:eastAsia="Times New Roman"/>
            </w:rPr>
            <w:t>Alzu’bi</w:t>
          </w:r>
          <w:proofErr w:type="spellEnd"/>
          <w:r>
            <w:rPr>
              <w:rFonts w:eastAsia="Times New Roman"/>
            </w:rPr>
            <w:t>, S.; AbdelSalam, E.; Almomani, F.; Salameh, T.; Al Swailmeen, Y. DRONA: A Novel Design of a Drone for Search and Rescue Operations. In Proceedings of the 2023 Advances in Science and Engineering Technology International Conferences (ASET); IEEE, February 20 2023; pp. 1–5.</w:t>
          </w:r>
        </w:p>
        <w:p w14:paraId="58D6B9AE" w14:textId="77777777" w:rsidR="008078DB" w:rsidRDefault="008078DB">
          <w:pPr>
            <w:autoSpaceDE w:val="0"/>
            <w:autoSpaceDN w:val="0"/>
            <w:ind w:hanging="640"/>
            <w:divId w:val="1422339421"/>
            <w:rPr>
              <w:rFonts w:eastAsia="Times New Roman"/>
            </w:rPr>
          </w:pPr>
          <w:r>
            <w:rPr>
              <w:rFonts w:eastAsia="Times New Roman"/>
            </w:rPr>
            <w:t xml:space="preserve">16. </w:t>
          </w:r>
          <w:r>
            <w:rPr>
              <w:rFonts w:eastAsia="Times New Roman"/>
            </w:rPr>
            <w:tab/>
            <w:t>Sehrawat, A.; Choudhury, T.A.; Raj, G. Surveillance Drone for Disaster Management and Military Security. In Proceedings of the 2017 International Conference on Computing, Communication and Automation (ICCCA); IEEE, May 2017; pp. 470–475.</w:t>
          </w:r>
        </w:p>
        <w:p w14:paraId="409E34C8" w14:textId="77777777" w:rsidR="008078DB" w:rsidRDefault="008078DB">
          <w:pPr>
            <w:autoSpaceDE w:val="0"/>
            <w:autoSpaceDN w:val="0"/>
            <w:ind w:hanging="640"/>
            <w:divId w:val="1439519800"/>
            <w:rPr>
              <w:rFonts w:eastAsia="Times New Roman"/>
            </w:rPr>
          </w:pPr>
          <w:r>
            <w:rPr>
              <w:rFonts w:eastAsia="Times New Roman"/>
            </w:rPr>
            <w:t xml:space="preserve">17. </w:t>
          </w:r>
          <w:r>
            <w:rPr>
              <w:rFonts w:eastAsia="Times New Roman"/>
            </w:rPr>
            <w:tab/>
            <w:t>Valsan, A.; B., P.; G. H., V.D.; Unnikrishnan, R.S.; Reddy, P.K.; A., V. Unmanned Aerial Vehicle for Search and Rescue Mission. In Proceedings of the 2020 4th International Conference on Trends in Electronics and Informatics (ICOEI)(48184); IEEE, June 2020; pp. 684–687.</w:t>
          </w:r>
        </w:p>
        <w:p w14:paraId="105BBE11" w14:textId="77777777" w:rsidR="008078DB" w:rsidRDefault="008078DB">
          <w:pPr>
            <w:autoSpaceDE w:val="0"/>
            <w:autoSpaceDN w:val="0"/>
            <w:ind w:hanging="640"/>
            <w:divId w:val="2084062051"/>
            <w:rPr>
              <w:rFonts w:eastAsia="Times New Roman"/>
            </w:rPr>
          </w:pPr>
          <w:r>
            <w:rPr>
              <w:rFonts w:eastAsia="Times New Roman"/>
            </w:rPr>
            <w:t xml:space="preserve">18. </w:t>
          </w:r>
          <w:r>
            <w:rPr>
              <w:rFonts w:eastAsia="Times New Roman"/>
            </w:rPr>
            <w:tab/>
            <w:t>Rizk, M.; Slim, F.; Charara, J. Toward AI-Assisted UAV for Human Detection in Search and Rescue Missions. In Proceedings of the 2021 International Conference on Decision Aid Sciences and Application (DASA); IEEE, December 7 2021; pp. 781–786.</w:t>
          </w:r>
        </w:p>
        <w:p w14:paraId="2A974AC0" w14:textId="77777777" w:rsidR="008078DB" w:rsidRDefault="008078DB">
          <w:pPr>
            <w:autoSpaceDE w:val="0"/>
            <w:autoSpaceDN w:val="0"/>
            <w:ind w:hanging="640"/>
            <w:divId w:val="965041898"/>
            <w:rPr>
              <w:rFonts w:eastAsia="Times New Roman"/>
            </w:rPr>
          </w:pPr>
          <w:r>
            <w:rPr>
              <w:rFonts w:eastAsia="Times New Roman"/>
            </w:rPr>
            <w:t xml:space="preserve">19. </w:t>
          </w:r>
          <w:r>
            <w:rPr>
              <w:rFonts w:eastAsia="Times New Roman"/>
            </w:rPr>
            <w:tab/>
            <w:t xml:space="preserve">Sruthi, M.S.; </w:t>
          </w:r>
          <w:proofErr w:type="spellStart"/>
          <w:r>
            <w:rPr>
              <w:rFonts w:eastAsia="Times New Roman"/>
            </w:rPr>
            <w:t>Poovathingal</w:t>
          </w:r>
          <w:proofErr w:type="spellEnd"/>
          <w:r>
            <w:rPr>
              <w:rFonts w:eastAsia="Times New Roman"/>
            </w:rPr>
            <w:t xml:space="preserve">, M.J.; Nandana, V.N.; Lakshmi, S.; </w:t>
          </w:r>
          <w:proofErr w:type="spellStart"/>
          <w:r>
            <w:rPr>
              <w:rFonts w:eastAsia="Times New Roman"/>
            </w:rPr>
            <w:t>Samshad</w:t>
          </w:r>
          <w:proofErr w:type="spellEnd"/>
          <w:r>
            <w:rPr>
              <w:rFonts w:eastAsia="Times New Roman"/>
            </w:rPr>
            <w:t>, M.; Sudeesh, V.S. YOLOv5 Based Open-Source UAV for Human Detection during Search And Rescue (SAR). In Proceedings of the 2021 International Conference on Advances in Computing and Communications (ICACC); IEEE, October 21 2021; pp. 1–6.</w:t>
          </w:r>
        </w:p>
        <w:p w14:paraId="091B608D" w14:textId="77777777" w:rsidR="008078DB" w:rsidRDefault="008078DB">
          <w:pPr>
            <w:autoSpaceDE w:val="0"/>
            <w:autoSpaceDN w:val="0"/>
            <w:ind w:hanging="640"/>
            <w:divId w:val="1259022522"/>
            <w:rPr>
              <w:rFonts w:eastAsia="Times New Roman"/>
            </w:rPr>
          </w:pPr>
          <w:r>
            <w:rPr>
              <w:rFonts w:eastAsia="Times New Roman"/>
            </w:rPr>
            <w:t xml:space="preserve">20. </w:t>
          </w:r>
          <w:r>
            <w:rPr>
              <w:rFonts w:eastAsia="Times New Roman"/>
            </w:rPr>
            <w:tab/>
          </w:r>
          <w:proofErr w:type="spellStart"/>
          <w:r>
            <w:rPr>
              <w:rFonts w:eastAsia="Times New Roman"/>
            </w:rPr>
            <w:t>Byukusenge</w:t>
          </w:r>
          <w:proofErr w:type="spellEnd"/>
          <w:r>
            <w:rPr>
              <w:rFonts w:eastAsia="Times New Roman"/>
            </w:rPr>
            <w:t>, P.; Zhang, Y. Life Detection Based on UAVs - Thermal Images in Search and Rescue Operation. In Proceedings of the 2022 IEEE 22nd International Conference on Communication Technology (ICCT); IEEE, November 11 2022; pp. 1728–1731.</w:t>
          </w:r>
        </w:p>
        <w:p w14:paraId="7A53A88F" w14:textId="77777777" w:rsidR="008078DB" w:rsidRDefault="008078DB">
          <w:pPr>
            <w:autoSpaceDE w:val="0"/>
            <w:autoSpaceDN w:val="0"/>
            <w:ind w:hanging="640"/>
            <w:divId w:val="2140100248"/>
            <w:rPr>
              <w:rFonts w:eastAsia="Times New Roman"/>
            </w:rPr>
          </w:pPr>
          <w:r>
            <w:rPr>
              <w:rFonts w:eastAsia="Times New Roman"/>
            </w:rPr>
            <w:t xml:space="preserve">21. </w:t>
          </w:r>
          <w:r>
            <w:rPr>
              <w:rFonts w:eastAsia="Times New Roman"/>
            </w:rPr>
            <w:tab/>
            <w:t>Garg, P.; Srivastava, S.Kr. Life Detection System during Natural Calamity. In Proceedings of the 2016 Second International Conference on Computational Intelligence &amp; Communication Technology (CICT); IEEE, February 2016; pp. 602–604.</w:t>
          </w:r>
        </w:p>
        <w:p w14:paraId="76765DA6" w14:textId="77777777" w:rsidR="008078DB" w:rsidRDefault="008078DB">
          <w:pPr>
            <w:autoSpaceDE w:val="0"/>
            <w:autoSpaceDN w:val="0"/>
            <w:ind w:hanging="640"/>
            <w:divId w:val="462122107"/>
            <w:rPr>
              <w:rFonts w:eastAsia="Times New Roman"/>
            </w:rPr>
          </w:pPr>
          <w:r>
            <w:rPr>
              <w:rFonts w:eastAsia="Times New Roman"/>
            </w:rPr>
            <w:t xml:space="preserve">22. </w:t>
          </w:r>
          <w:r>
            <w:rPr>
              <w:rFonts w:eastAsia="Times New Roman"/>
            </w:rPr>
            <w:tab/>
            <w:t xml:space="preserve">Rohman, B.P.A.; Andra, M.; Nishimoto, M. Through-the-Wall Human Respiration Detection Using UWB Impulse Radar on Hovering Drone. </w:t>
          </w:r>
          <w:r>
            <w:rPr>
              <w:rFonts w:eastAsia="Times New Roman"/>
              <w:i/>
              <w:iCs/>
            </w:rPr>
            <w:t xml:space="preserve">IEEE J Sel Top Appl Earth </w:t>
          </w:r>
          <w:proofErr w:type="spellStart"/>
          <w:r>
            <w:rPr>
              <w:rFonts w:eastAsia="Times New Roman"/>
              <w:i/>
              <w:iCs/>
            </w:rPr>
            <w:t>Obs</w:t>
          </w:r>
          <w:proofErr w:type="spellEnd"/>
          <w:r>
            <w:rPr>
              <w:rFonts w:eastAsia="Times New Roman"/>
              <w:i/>
              <w:iCs/>
            </w:rPr>
            <w:t xml:space="preserve"> Remote Sens</w:t>
          </w:r>
          <w:r>
            <w:rPr>
              <w:rFonts w:eastAsia="Times New Roman"/>
            </w:rPr>
            <w:t xml:space="preserve"> </w:t>
          </w:r>
          <w:r>
            <w:rPr>
              <w:rFonts w:eastAsia="Times New Roman"/>
              <w:b/>
              <w:bCs/>
            </w:rPr>
            <w:t>2021</w:t>
          </w:r>
          <w:r>
            <w:rPr>
              <w:rFonts w:eastAsia="Times New Roman"/>
            </w:rPr>
            <w:t xml:space="preserve">, </w:t>
          </w:r>
          <w:r>
            <w:rPr>
              <w:rFonts w:eastAsia="Times New Roman"/>
              <w:i/>
              <w:iCs/>
            </w:rPr>
            <w:t>14</w:t>
          </w:r>
          <w:r>
            <w:rPr>
              <w:rFonts w:eastAsia="Times New Roman"/>
            </w:rPr>
            <w:t>, 6572–6584, doi:10.1109/JSTARS.2021.3087668.</w:t>
          </w:r>
        </w:p>
        <w:p w14:paraId="35F39221" w14:textId="77777777" w:rsidR="008078DB" w:rsidRDefault="008078DB">
          <w:pPr>
            <w:autoSpaceDE w:val="0"/>
            <w:autoSpaceDN w:val="0"/>
            <w:ind w:hanging="640"/>
            <w:divId w:val="1652909339"/>
            <w:rPr>
              <w:rFonts w:eastAsia="Times New Roman"/>
            </w:rPr>
          </w:pPr>
          <w:r>
            <w:rPr>
              <w:rFonts w:eastAsia="Times New Roman"/>
            </w:rPr>
            <w:t xml:space="preserve">23. </w:t>
          </w:r>
          <w:r>
            <w:rPr>
              <w:rFonts w:eastAsia="Times New Roman"/>
            </w:rPr>
            <w:tab/>
            <w:t xml:space="preserve">Yamazaki, Y.; Tamaki, M.; Premachandra, C.; Perera, C.J.; </w:t>
          </w:r>
          <w:proofErr w:type="spellStart"/>
          <w:r>
            <w:rPr>
              <w:rFonts w:eastAsia="Times New Roman"/>
            </w:rPr>
            <w:t>Sumathipala</w:t>
          </w:r>
          <w:proofErr w:type="spellEnd"/>
          <w:r>
            <w:rPr>
              <w:rFonts w:eastAsia="Times New Roman"/>
            </w:rPr>
            <w:t xml:space="preserve">, S.; </w:t>
          </w:r>
          <w:proofErr w:type="spellStart"/>
          <w:r>
            <w:rPr>
              <w:rFonts w:eastAsia="Times New Roman"/>
            </w:rPr>
            <w:t>Sudantha</w:t>
          </w:r>
          <w:proofErr w:type="spellEnd"/>
          <w:r>
            <w:rPr>
              <w:rFonts w:eastAsia="Times New Roman"/>
            </w:rPr>
            <w:t>, B.H. Victim Detection Using UAV with On-Board Voice Recognition System. In Proceedings of the 2019 Third IEEE International Conference on Robotic Computing (IRC); IEEE, February 2019; pp. 555–559.</w:t>
          </w:r>
        </w:p>
        <w:p w14:paraId="5C39DA52" w14:textId="77777777" w:rsidR="008078DB" w:rsidRDefault="008078DB">
          <w:pPr>
            <w:autoSpaceDE w:val="0"/>
            <w:autoSpaceDN w:val="0"/>
            <w:ind w:hanging="640"/>
            <w:divId w:val="1664507025"/>
            <w:rPr>
              <w:rFonts w:eastAsia="Times New Roman"/>
            </w:rPr>
          </w:pPr>
          <w:r>
            <w:rPr>
              <w:rFonts w:eastAsia="Times New Roman"/>
            </w:rPr>
            <w:t xml:space="preserve">24. </w:t>
          </w:r>
          <w:r>
            <w:rPr>
              <w:rFonts w:eastAsia="Times New Roman"/>
            </w:rPr>
            <w:tab/>
            <w:t xml:space="preserve">E. . Editorial Team Preface. </w:t>
          </w:r>
          <w:r>
            <w:rPr>
              <w:rFonts w:eastAsia="Times New Roman"/>
              <w:i/>
              <w:iCs/>
            </w:rPr>
            <w:t>EICCS</w:t>
          </w:r>
          <w:r>
            <w:rPr>
              <w:rFonts w:eastAsia="Times New Roman"/>
            </w:rPr>
            <w:t xml:space="preserve"> </w:t>
          </w:r>
          <w:r>
            <w:rPr>
              <w:rFonts w:eastAsia="Times New Roman"/>
              <w:b/>
              <w:bCs/>
            </w:rPr>
            <w:t>2022</w:t>
          </w:r>
          <w:r>
            <w:rPr>
              <w:rFonts w:eastAsia="Times New Roman"/>
            </w:rPr>
            <w:t xml:space="preserve">, </w:t>
          </w:r>
          <w:r>
            <w:rPr>
              <w:rFonts w:eastAsia="Times New Roman"/>
              <w:i/>
              <w:iCs/>
            </w:rPr>
            <w:t>3</w:t>
          </w:r>
          <w:r>
            <w:rPr>
              <w:rFonts w:eastAsia="Times New Roman"/>
            </w:rPr>
            <w:t>.</w:t>
          </w:r>
        </w:p>
        <w:p w14:paraId="32796FEE" w14:textId="77777777" w:rsidR="008078DB" w:rsidRDefault="008078DB">
          <w:pPr>
            <w:autoSpaceDE w:val="0"/>
            <w:autoSpaceDN w:val="0"/>
            <w:ind w:hanging="640"/>
            <w:divId w:val="1234897874"/>
            <w:rPr>
              <w:rFonts w:eastAsia="Times New Roman"/>
            </w:rPr>
          </w:pPr>
          <w:r>
            <w:rPr>
              <w:rFonts w:eastAsia="Times New Roman"/>
            </w:rPr>
            <w:t xml:space="preserve">25. </w:t>
          </w:r>
          <w:r>
            <w:rPr>
              <w:rFonts w:eastAsia="Times New Roman"/>
            </w:rPr>
            <w:tab/>
          </w:r>
          <w:proofErr w:type="spellStart"/>
          <w:r>
            <w:rPr>
              <w:rFonts w:eastAsia="Times New Roman"/>
            </w:rPr>
            <w:t>Sujatmiko</w:t>
          </w:r>
          <w:proofErr w:type="spellEnd"/>
          <w:r>
            <w:rPr>
              <w:rFonts w:eastAsia="Times New Roman"/>
            </w:rPr>
            <w:t xml:space="preserve">, W.; </w:t>
          </w:r>
          <w:proofErr w:type="spellStart"/>
          <w:r>
            <w:rPr>
              <w:rFonts w:eastAsia="Times New Roman"/>
            </w:rPr>
            <w:t>Prastio</w:t>
          </w:r>
          <w:proofErr w:type="spellEnd"/>
          <w:r>
            <w:rPr>
              <w:rFonts w:eastAsia="Times New Roman"/>
            </w:rPr>
            <w:t xml:space="preserve">, R.P.; </w:t>
          </w:r>
          <w:proofErr w:type="spellStart"/>
          <w:r>
            <w:rPr>
              <w:rFonts w:eastAsia="Times New Roman"/>
            </w:rPr>
            <w:t>Danudirdjo</w:t>
          </w:r>
          <w:proofErr w:type="spellEnd"/>
          <w:r>
            <w:rPr>
              <w:rFonts w:eastAsia="Times New Roman"/>
            </w:rPr>
            <w:t xml:space="preserve">, D.; </w:t>
          </w:r>
          <w:proofErr w:type="spellStart"/>
          <w:r>
            <w:rPr>
              <w:rFonts w:eastAsia="Times New Roman"/>
            </w:rPr>
            <w:t>Suksmono</w:t>
          </w:r>
          <w:proofErr w:type="spellEnd"/>
          <w:r>
            <w:rPr>
              <w:rFonts w:eastAsia="Times New Roman"/>
            </w:rPr>
            <w:t>, A.B. A Review of Radars to Detect Survivors Buried Under Earthquake Rubble. In Proceedings of the 2017 5th International Conference on Instrumentation, Communications, Information Technology, and Biomedical Engineering (ICICI-BME); IEEE, November 2017; pp. 309–313.</w:t>
          </w:r>
        </w:p>
        <w:p w14:paraId="77C7C5C3" w14:textId="77777777" w:rsidR="008078DB" w:rsidRDefault="008078DB">
          <w:pPr>
            <w:autoSpaceDE w:val="0"/>
            <w:autoSpaceDN w:val="0"/>
            <w:ind w:hanging="640"/>
            <w:divId w:val="2088305724"/>
            <w:rPr>
              <w:rFonts w:eastAsia="Times New Roman"/>
            </w:rPr>
          </w:pPr>
          <w:r>
            <w:rPr>
              <w:rFonts w:eastAsia="Times New Roman"/>
            </w:rPr>
            <w:t xml:space="preserve">26. </w:t>
          </w:r>
          <w:r>
            <w:rPr>
              <w:rFonts w:eastAsia="Times New Roman"/>
            </w:rPr>
            <w:tab/>
            <w:t xml:space="preserve">Shirke, K.; Iyer, B. Through the Wall Human Detection &amp;amp; Surveillance Sensor. </w:t>
          </w:r>
          <w:r>
            <w:rPr>
              <w:rFonts w:eastAsia="Times New Roman"/>
              <w:i/>
              <w:iCs/>
            </w:rPr>
            <w:t>International Journal of System Assurance Engineering and Management</w:t>
          </w:r>
          <w:r>
            <w:rPr>
              <w:rFonts w:eastAsia="Times New Roman"/>
            </w:rPr>
            <w:t xml:space="preserve"> </w:t>
          </w:r>
          <w:r>
            <w:rPr>
              <w:rFonts w:eastAsia="Times New Roman"/>
              <w:b/>
              <w:bCs/>
            </w:rPr>
            <w:t>2023</w:t>
          </w:r>
          <w:r>
            <w:rPr>
              <w:rFonts w:eastAsia="Times New Roman"/>
            </w:rPr>
            <w:t xml:space="preserve">, </w:t>
          </w:r>
          <w:r>
            <w:rPr>
              <w:rFonts w:eastAsia="Times New Roman"/>
              <w:i/>
              <w:iCs/>
            </w:rPr>
            <w:t>14</w:t>
          </w:r>
          <w:r>
            <w:rPr>
              <w:rFonts w:eastAsia="Times New Roman"/>
            </w:rPr>
            <w:t>, 569–574, doi:10.1007/s13198-022-01853-5.</w:t>
          </w:r>
        </w:p>
        <w:p w14:paraId="45FAD4E8" w14:textId="77777777" w:rsidR="008078DB" w:rsidRDefault="008078DB">
          <w:pPr>
            <w:autoSpaceDE w:val="0"/>
            <w:autoSpaceDN w:val="0"/>
            <w:ind w:hanging="640"/>
            <w:divId w:val="1844935023"/>
            <w:rPr>
              <w:rFonts w:eastAsia="Times New Roman"/>
            </w:rPr>
          </w:pPr>
          <w:r>
            <w:rPr>
              <w:rFonts w:eastAsia="Times New Roman"/>
            </w:rPr>
            <w:t xml:space="preserve">27. </w:t>
          </w:r>
          <w:r>
            <w:rPr>
              <w:rFonts w:eastAsia="Times New Roman"/>
            </w:rPr>
            <w:tab/>
            <w:t xml:space="preserve">Cui, J.Q.; Phang, S.K.; Ang, K.Z.Y.; Wang, F.; Dong, X.; Ke, Y.; Lai, S.; Li, K.; Li, X.; Lin, J.; et al. Search and Rescue Using Multiple Drones in Post-Disaster Situation. </w:t>
          </w:r>
          <w:r>
            <w:rPr>
              <w:rFonts w:eastAsia="Times New Roman"/>
              <w:i/>
              <w:iCs/>
            </w:rPr>
            <w:t>Unmanned Systems</w:t>
          </w:r>
          <w:r>
            <w:rPr>
              <w:rFonts w:eastAsia="Times New Roman"/>
            </w:rPr>
            <w:t xml:space="preserve"> </w:t>
          </w:r>
          <w:r>
            <w:rPr>
              <w:rFonts w:eastAsia="Times New Roman"/>
              <w:b/>
              <w:bCs/>
            </w:rPr>
            <w:t>2016</w:t>
          </w:r>
          <w:r>
            <w:rPr>
              <w:rFonts w:eastAsia="Times New Roman"/>
            </w:rPr>
            <w:t xml:space="preserve">, </w:t>
          </w:r>
          <w:r>
            <w:rPr>
              <w:rFonts w:eastAsia="Times New Roman"/>
              <w:i/>
              <w:iCs/>
            </w:rPr>
            <w:t>04</w:t>
          </w:r>
          <w:r>
            <w:rPr>
              <w:rFonts w:eastAsia="Times New Roman"/>
            </w:rPr>
            <w:t>, 83–96, doi:10.1142/S2301385016400094.</w:t>
          </w:r>
        </w:p>
        <w:p w14:paraId="42C6A6EA" w14:textId="77777777" w:rsidR="008078DB" w:rsidRDefault="008078DB">
          <w:pPr>
            <w:autoSpaceDE w:val="0"/>
            <w:autoSpaceDN w:val="0"/>
            <w:ind w:hanging="640"/>
            <w:divId w:val="927542153"/>
            <w:rPr>
              <w:rFonts w:eastAsia="Times New Roman"/>
            </w:rPr>
          </w:pPr>
          <w:r>
            <w:rPr>
              <w:rFonts w:eastAsia="Times New Roman"/>
            </w:rPr>
            <w:t xml:space="preserve">28. </w:t>
          </w:r>
          <w:r>
            <w:rPr>
              <w:rFonts w:eastAsia="Times New Roman"/>
            </w:rPr>
            <w:tab/>
            <w:t xml:space="preserve">Cacace, J.; </w:t>
          </w:r>
          <w:proofErr w:type="spellStart"/>
          <w:r>
            <w:rPr>
              <w:rFonts w:eastAsia="Times New Roman"/>
            </w:rPr>
            <w:t>Finzi</w:t>
          </w:r>
          <w:proofErr w:type="spellEnd"/>
          <w:r>
            <w:rPr>
              <w:rFonts w:eastAsia="Times New Roman"/>
            </w:rPr>
            <w:t>, A.; Lippiello, V.; Furci, M.; Mimmo, N.; Marconi, L. A Control Architecture for Multiple Drones Operated via Multimodal Interaction in Search &amp;amp; Rescue Mission. In Proceedings of the 2016 IEEE International Symposium on Safety, Security, and Rescue Robotics (SSRR); IEEE, October 2016; pp. 233–239.</w:t>
          </w:r>
        </w:p>
        <w:p w14:paraId="59FE48A8" w14:textId="77777777" w:rsidR="008078DB" w:rsidRDefault="008078DB">
          <w:pPr>
            <w:autoSpaceDE w:val="0"/>
            <w:autoSpaceDN w:val="0"/>
            <w:ind w:hanging="640"/>
            <w:divId w:val="1023166172"/>
            <w:rPr>
              <w:rFonts w:eastAsia="Times New Roman"/>
            </w:rPr>
          </w:pPr>
          <w:r>
            <w:rPr>
              <w:rFonts w:eastAsia="Times New Roman"/>
            </w:rPr>
            <w:t xml:space="preserve">29. </w:t>
          </w:r>
          <w:r>
            <w:rPr>
              <w:rFonts w:eastAsia="Times New Roman"/>
            </w:rPr>
            <w:tab/>
            <w:t>Camara, D. Cavalry to the Rescue: Drones Fleet to Help Rescuers Operations over Disasters Scenarios. In Proceedings of the 2014 IEEE Conference on Antenna Measurements &amp; Applications (CAMA); IEEE, November 2014; pp. 1–4.</w:t>
          </w:r>
        </w:p>
        <w:p w14:paraId="0B363338" w14:textId="77777777" w:rsidR="008078DB" w:rsidRDefault="008078DB">
          <w:pPr>
            <w:autoSpaceDE w:val="0"/>
            <w:autoSpaceDN w:val="0"/>
            <w:ind w:hanging="640"/>
            <w:divId w:val="2001958152"/>
            <w:rPr>
              <w:rFonts w:eastAsia="Times New Roman"/>
            </w:rPr>
          </w:pPr>
          <w:r>
            <w:rPr>
              <w:rFonts w:eastAsia="Times New Roman"/>
            </w:rPr>
            <w:t xml:space="preserve">30. </w:t>
          </w:r>
          <w:r>
            <w:rPr>
              <w:rFonts w:eastAsia="Times New Roman"/>
            </w:rPr>
            <w:tab/>
          </w:r>
          <w:proofErr w:type="spellStart"/>
          <w:r>
            <w:rPr>
              <w:rFonts w:eastAsia="Times New Roman"/>
            </w:rPr>
            <w:t>Agbinya</w:t>
          </w:r>
          <w:proofErr w:type="spellEnd"/>
          <w:r>
            <w:rPr>
              <w:rFonts w:eastAsia="Times New Roman"/>
            </w:rPr>
            <w:t xml:space="preserve">, J.I. </w:t>
          </w:r>
          <w:r>
            <w:rPr>
              <w:rFonts w:eastAsia="Times New Roman"/>
              <w:i/>
              <w:iCs/>
            </w:rPr>
            <w:t>Wireless Power Transfer, 2nd Edition</w:t>
          </w:r>
          <w:r>
            <w:rPr>
              <w:rFonts w:eastAsia="Times New Roman"/>
            </w:rPr>
            <w:t>; 2016;</w:t>
          </w:r>
        </w:p>
        <w:p w14:paraId="3957AB2F" w14:textId="77777777" w:rsidR="008078DB" w:rsidRDefault="008078DB">
          <w:pPr>
            <w:autoSpaceDE w:val="0"/>
            <w:autoSpaceDN w:val="0"/>
            <w:ind w:hanging="640"/>
            <w:divId w:val="1382242023"/>
            <w:rPr>
              <w:rFonts w:eastAsia="Times New Roman"/>
            </w:rPr>
          </w:pPr>
          <w:r>
            <w:rPr>
              <w:rFonts w:eastAsia="Times New Roman"/>
            </w:rPr>
            <w:t xml:space="preserve">31. </w:t>
          </w:r>
          <w:r>
            <w:rPr>
              <w:rFonts w:eastAsia="Times New Roman"/>
            </w:rPr>
            <w:tab/>
          </w:r>
          <w:proofErr w:type="spellStart"/>
          <w:r>
            <w:rPr>
              <w:rFonts w:eastAsia="Times New Roman"/>
            </w:rPr>
            <w:t>Ustun</w:t>
          </w:r>
          <w:proofErr w:type="spellEnd"/>
          <w:r>
            <w:rPr>
              <w:rFonts w:eastAsia="Times New Roman"/>
            </w:rPr>
            <w:t xml:space="preserve">, D.; Balci, S.; </w:t>
          </w:r>
          <w:proofErr w:type="spellStart"/>
          <w:r>
            <w:rPr>
              <w:rFonts w:eastAsia="Times New Roman"/>
            </w:rPr>
            <w:t>Sabanci</w:t>
          </w:r>
          <w:proofErr w:type="spellEnd"/>
          <w:r>
            <w:rPr>
              <w:rFonts w:eastAsia="Times New Roman"/>
            </w:rPr>
            <w:t xml:space="preserve">, K. A Parametric Simulation of the Wireless Power Transfer with Inductive Coupling for Electric Vehicles, and Modelling with Artificial Bee Colony Algorithm. </w:t>
          </w:r>
          <w:r>
            <w:rPr>
              <w:rFonts w:eastAsia="Times New Roman"/>
              <w:i/>
              <w:iCs/>
            </w:rPr>
            <w:t>Measurement (Lond)</w:t>
          </w:r>
          <w:r>
            <w:rPr>
              <w:rFonts w:eastAsia="Times New Roman"/>
            </w:rPr>
            <w:t xml:space="preserve"> </w:t>
          </w:r>
          <w:r>
            <w:rPr>
              <w:rFonts w:eastAsia="Times New Roman"/>
              <w:b/>
              <w:bCs/>
            </w:rPr>
            <w:t>2020</w:t>
          </w:r>
          <w:r>
            <w:rPr>
              <w:rFonts w:eastAsia="Times New Roman"/>
            </w:rPr>
            <w:t xml:space="preserve">, </w:t>
          </w:r>
          <w:r>
            <w:rPr>
              <w:rFonts w:eastAsia="Times New Roman"/>
              <w:i/>
              <w:iCs/>
            </w:rPr>
            <w:t>150</w:t>
          </w:r>
          <w:r>
            <w:rPr>
              <w:rFonts w:eastAsia="Times New Roman"/>
            </w:rPr>
            <w:t>, doi:10.1016/j.measurement.2019.107082.</w:t>
          </w:r>
        </w:p>
        <w:p w14:paraId="734EFA9F" w14:textId="77777777" w:rsidR="008078DB" w:rsidRDefault="008078DB">
          <w:pPr>
            <w:autoSpaceDE w:val="0"/>
            <w:autoSpaceDN w:val="0"/>
            <w:ind w:hanging="640"/>
            <w:divId w:val="1953856296"/>
            <w:rPr>
              <w:rFonts w:eastAsia="Times New Roman"/>
            </w:rPr>
          </w:pPr>
          <w:r>
            <w:rPr>
              <w:rFonts w:eastAsia="Times New Roman"/>
            </w:rPr>
            <w:t xml:space="preserve">32. </w:t>
          </w:r>
          <w:r>
            <w:rPr>
              <w:rFonts w:eastAsia="Times New Roman"/>
            </w:rPr>
            <w:tab/>
            <w:t xml:space="preserve">Zhou, H.; Zhu, B.; Hu, W.; Liu, Z.; Gao, X. Modelling and Practical Implementation of 2-Coil Wireless Power Transfer Systems. </w:t>
          </w:r>
          <w:r>
            <w:rPr>
              <w:rFonts w:eastAsia="Times New Roman"/>
              <w:i/>
              <w:iCs/>
            </w:rPr>
            <w:t>Journal of Electrical and Computer Engineering</w:t>
          </w:r>
          <w:r>
            <w:rPr>
              <w:rFonts w:eastAsia="Times New Roman"/>
            </w:rPr>
            <w:t xml:space="preserve"> </w:t>
          </w:r>
          <w:r>
            <w:rPr>
              <w:rFonts w:eastAsia="Times New Roman"/>
              <w:b/>
              <w:bCs/>
            </w:rPr>
            <w:t>2014</w:t>
          </w:r>
          <w:r>
            <w:rPr>
              <w:rFonts w:eastAsia="Times New Roman"/>
            </w:rPr>
            <w:t xml:space="preserve">, </w:t>
          </w:r>
          <w:r>
            <w:rPr>
              <w:rFonts w:eastAsia="Times New Roman"/>
              <w:i/>
              <w:iCs/>
            </w:rPr>
            <w:t>2014</w:t>
          </w:r>
          <w:r>
            <w:rPr>
              <w:rFonts w:eastAsia="Times New Roman"/>
            </w:rPr>
            <w:t>, doi:10.1155/2014/906537.</w:t>
          </w:r>
        </w:p>
        <w:p w14:paraId="37F189B8" w14:textId="77777777" w:rsidR="008078DB" w:rsidRDefault="008078DB">
          <w:pPr>
            <w:autoSpaceDE w:val="0"/>
            <w:autoSpaceDN w:val="0"/>
            <w:ind w:hanging="640"/>
            <w:divId w:val="1366518968"/>
            <w:rPr>
              <w:rFonts w:eastAsia="Times New Roman"/>
            </w:rPr>
          </w:pPr>
          <w:r>
            <w:rPr>
              <w:rFonts w:eastAsia="Times New Roman"/>
            </w:rPr>
            <w:t xml:space="preserve">33. </w:t>
          </w:r>
          <w:r>
            <w:rPr>
              <w:rFonts w:eastAsia="Times New Roman"/>
            </w:rPr>
            <w:tab/>
          </w:r>
          <w:proofErr w:type="spellStart"/>
          <w:r>
            <w:rPr>
              <w:rFonts w:eastAsia="Times New Roman"/>
            </w:rPr>
            <w:t>Sallán</w:t>
          </w:r>
          <w:proofErr w:type="spellEnd"/>
          <w:r>
            <w:rPr>
              <w:rFonts w:eastAsia="Times New Roman"/>
            </w:rPr>
            <w:t xml:space="preserve">, J.; Villa, J.L.; </w:t>
          </w:r>
          <w:proofErr w:type="spellStart"/>
          <w:r>
            <w:rPr>
              <w:rFonts w:eastAsia="Times New Roman"/>
            </w:rPr>
            <w:t>Llombart</w:t>
          </w:r>
          <w:proofErr w:type="spellEnd"/>
          <w:r>
            <w:rPr>
              <w:rFonts w:eastAsia="Times New Roman"/>
            </w:rPr>
            <w:t xml:space="preserve">, A.; Sanz, J.F. Optimal Design of ICPT Systems Applied to Electric Vehicle Battery Charge. </w:t>
          </w:r>
          <w:r>
            <w:rPr>
              <w:rFonts w:eastAsia="Times New Roman"/>
              <w:i/>
              <w:iCs/>
            </w:rPr>
            <w:t>IEEE Transactions on Industrial Electronics</w:t>
          </w:r>
          <w:r>
            <w:rPr>
              <w:rFonts w:eastAsia="Times New Roman"/>
            </w:rPr>
            <w:t xml:space="preserve"> </w:t>
          </w:r>
          <w:r>
            <w:rPr>
              <w:rFonts w:eastAsia="Times New Roman"/>
              <w:b/>
              <w:bCs/>
            </w:rPr>
            <w:t>2009</w:t>
          </w:r>
          <w:r>
            <w:rPr>
              <w:rFonts w:eastAsia="Times New Roman"/>
            </w:rPr>
            <w:t xml:space="preserve">, </w:t>
          </w:r>
          <w:r>
            <w:rPr>
              <w:rFonts w:eastAsia="Times New Roman"/>
              <w:i/>
              <w:iCs/>
            </w:rPr>
            <w:t>56</w:t>
          </w:r>
          <w:r>
            <w:rPr>
              <w:rFonts w:eastAsia="Times New Roman"/>
            </w:rPr>
            <w:t>, doi:10.1109/TIE.2009.2015359.</w:t>
          </w:r>
        </w:p>
        <w:p w14:paraId="483D1728" w14:textId="77777777" w:rsidR="008078DB" w:rsidRDefault="008078DB">
          <w:pPr>
            <w:autoSpaceDE w:val="0"/>
            <w:autoSpaceDN w:val="0"/>
            <w:ind w:hanging="640"/>
            <w:divId w:val="2107380976"/>
            <w:rPr>
              <w:rFonts w:eastAsia="Times New Roman"/>
            </w:rPr>
          </w:pPr>
          <w:r>
            <w:rPr>
              <w:rFonts w:eastAsia="Times New Roman"/>
            </w:rPr>
            <w:t xml:space="preserve">34. </w:t>
          </w:r>
          <w:r>
            <w:rPr>
              <w:rFonts w:eastAsia="Times New Roman"/>
            </w:rPr>
            <w:tab/>
            <w:t>Fang, C.; Song, J.; Lin, L.; Wang, Y. Practical Considerations of Series-Series and Series-Parallel Compensation Topologies in Wireless Power Transfer System Application. In Proceedings of the 2017 IEEE PELS Workshop on Emerging Technologies: Wireless Power Transfer, WoW 2017; 2017.</w:t>
          </w:r>
        </w:p>
        <w:p w14:paraId="6AAE4606" w14:textId="77777777" w:rsidR="008078DB" w:rsidRDefault="008078DB">
          <w:pPr>
            <w:autoSpaceDE w:val="0"/>
            <w:autoSpaceDN w:val="0"/>
            <w:ind w:hanging="640"/>
            <w:divId w:val="945041375"/>
            <w:rPr>
              <w:rFonts w:eastAsia="Times New Roman"/>
            </w:rPr>
          </w:pPr>
          <w:r>
            <w:rPr>
              <w:rFonts w:eastAsia="Times New Roman"/>
            </w:rPr>
            <w:t xml:space="preserve">35. </w:t>
          </w:r>
          <w:r>
            <w:rPr>
              <w:rFonts w:eastAsia="Times New Roman"/>
            </w:rPr>
            <w:tab/>
            <w:t xml:space="preserve">Li, W.; Zhao, H.; Deng, J.; Li, S.; Mi, C.C. Comparison Study on SS and Double-Sided LCC Compensation Topologies for EV/PHEV Wireless Chargers. </w:t>
          </w:r>
          <w:r>
            <w:rPr>
              <w:rFonts w:eastAsia="Times New Roman"/>
              <w:i/>
              <w:iCs/>
            </w:rPr>
            <w:t>IEEE Trans Veh Technol</w:t>
          </w:r>
          <w:r>
            <w:rPr>
              <w:rFonts w:eastAsia="Times New Roman"/>
            </w:rPr>
            <w:t xml:space="preserve"> </w:t>
          </w:r>
          <w:r>
            <w:rPr>
              <w:rFonts w:eastAsia="Times New Roman"/>
              <w:b/>
              <w:bCs/>
            </w:rPr>
            <w:t>2016</w:t>
          </w:r>
          <w:r>
            <w:rPr>
              <w:rFonts w:eastAsia="Times New Roman"/>
            </w:rPr>
            <w:t xml:space="preserve">, </w:t>
          </w:r>
          <w:r>
            <w:rPr>
              <w:rFonts w:eastAsia="Times New Roman"/>
              <w:i/>
              <w:iCs/>
            </w:rPr>
            <w:t>65</w:t>
          </w:r>
          <w:r>
            <w:rPr>
              <w:rFonts w:eastAsia="Times New Roman"/>
            </w:rPr>
            <w:t>, doi:10.1109/TVT.2015.2479938.</w:t>
          </w:r>
        </w:p>
        <w:p w14:paraId="3AC154FB" w14:textId="77777777" w:rsidR="008078DB" w:rsidRDefault="008078DB">
          <w:pPr>
            <w:autoSpaceDE w:val="0"/>
            <w:autoSpaceDN w:val="0"/>
            <w:ind w:hanging="640"/>
            <w:divId w:val="636421402"/>
            <w:rPr>
              <w:rFonts w:eastAsia="Times New Roman"/>
            </w:rPr>
          </w:pPr>
          <w:r>
            <w:rPr>
              <w:rFonts w:eastAsia="Times New Roman"/>
            </w:rPr>
            <w:t xml:space="preserve">36. </w:t>
          </w:r>
          <w:r>
            <w:rPr>
              <w:rFonts w:eastAsia="Times New Roman"/>
            </w:rPr>
            <w:tab/>
          </w:r>
          <w:proofErr w:type="spellStart"/>
          <w:r>
            <w:rPr>
              <w:rFonts w:eastAsia="Times New Roman"/>
            </w:rPr>
            <w:t>Sujatmiko</w:t>
          </w:r>
          <w:proofErr w:type="spellEnd"/>
          <w:r>
            <w:rPr>
              <w:rFonts w:eastAsia="Times New Roman"/>
            </w:rPr>
            <w:t xml:space="preserve">, W.; </w:t>
          </w:r>
          <w:proofErr w:type="spellStart"/>
          <w:r>
            <w:rPr>
              <w:rFonts w:eastAsia="Times New Roman"/>
            </w:rPr>
            <w:t>Prastio</w:t>
          </w:r>
          <w:proofErr w:type="spellEnd"/>
          <w:r>
            <w:rPr>
              <w:rFonts w:eastAsia="Times New Roman"/>
            </w:rPr>
            <w:t xml:space="preserve">, R.P.; </w:t>
          </w:r>
          <w:proofErr w:type="spellStart"/>
          <w:r>
            <w:rPr>
              <w:rFonts w:eastAsia="Times New Roman"/>
            </w:rPr>
            <w:t>Danudirdjo</w:t>
          </w:r>
          <w:proofErr w:type="spellEnd"/>
          <w:r>
            <w:rPr>
              <w:rFonts w:eastAsia="Times New Roman"/>
            </w:rPr>
            <w:t xml:space="preserve">, D.; </w:t>
          </w:r>
          <w:proofErr w:type="spellStart"/>
          <w:r>
            <w:rPr>
              <w:rFonts w:eastAsia="Times New Roman"/>
            </w:rPr>
            <w:t>Suksmono</w:t>
          </w:r>
          <w:proofErr w:type="spellEnd"/>
          <w:r>
            <w:rPr>
              <w:rFonts w:eastAsia="Times New Roman"/>
            </w:rPr>
            <w:t>, A.B. A Review of Radars to Detect Survivors Buried Under Earthquake Rubble. In Proceedings of the 2017 5th International Conference on Instrumentation, Communications, Information Technology, and Biomedical Engineering (ICICI-BME); IEEE, November 2017; pp. 309–313.</w:t>
          </w:r>
        </w:p>
        <w:p w14:paraId="25E6043E" w14:textId="77777777" w:rsidR="00AF13A3" w:rsidRDefault="008078DB" w:rsidP="003E241F">
          <w:pPr>
            <w:autoSpaceDE w:val="0"/>
            <w:autoSpaceDN w:val="0"/>
            <w:ind w:left="5760" w:hanging="640"/>
            <w:divId w:val="1301886447"/>
            <w:rPr>
              <w:rFonts w:eastAsia="Times New Roman"/>
            </w:rPr>
          </w:pPr>
          <w:r>
            <w:rPr>
              <w:rFonts w:eastAsia="Times New Roman"/>
            </w:rPr>
            <w:t>37</w:t>
          </w:r>
          <w:r w:rsidR="00AF13A3">
            <w:rPr>
              <w:rFonts w:eastAsia="Times New Roman"/>
            </w:rPr>
            <w:t xml:space="preserve">. </w:t>
          </w:r>
          <w:r w:rsidR="00AF13A3">
            <w:rPr>
              <w:rFonts w:eastAsia="Times New Roman"/>
            </w:rPr>
            <w:tab/>
            <w:t xml:space="preserve">Wang, D.; Yoo, S.; Cho, S.H. Experimental Comparison of IR-UWB Radar and FMCW Radar for Vital Signs. </w:t>
          </w:r>
          <w:r w:rsidR="00AF13A3">
            <w:rPr>
              <w:rFonts w:eastAsia="Times New Roman"/>
              <w:i/>
              <w:iCs/>
            </w:rPr>
            <w:t>Sensors</w:t>
          </w:r>
          <w:r w:rsidR="00AF13A3">
            <w:rPr>
              <w:rFonts w:eastAsia="Times New Roman"/>
            </w:rPr>
            <w:t xml:space="preserve"> </w:t>
          </w:r>
          <w:r w:rsidR="00AF13A3">
            <w:rPr>
              <w:rFonts w:eastAsia="Times New Roman"/>
              <w:b/>
              <w:bCs/>
            </w:rPr>
            <w:t>2020</w:t>
          </w:r>
          <w:r w:rsidR="00AF13A3">
            <w:rPr>
              <w:rFonts w:eastAsia="Times New Roman"/>
            </w:rPr>
            <w:t xml:space="preserve">, </w:t>
          </w:r>
          <w:r w:rsidR="00AF13A3">
            <w:rPr>
              <w:rFonts w:eastAsia="Times New Roman"/>
              <w:i/>
              <w:iCs/>
            </w:rPr>
            <w:t>20</w:t>
          </w:r>
          <w:r w:rsidR="00AF13A3">
            <w:rPr>
              <w:rFonts w:eastAsia="Times New Roman"/>
            </w:rPr>
            <w:t>, 6695, doi:10.3390/s20226695.</w:t>
          </w:r>
        </w:p>
        <w:p w14:paraId="2CC85FE7" w14:textId="043D76F3" w:rsidR="00EE38A2" w:rsidRDefault="00AF13A3" w:rsidP="00EE38A2">
          <w:pPr>
            <w:pStyle w:val="MDPI71References"/>
            <w:numPr>
              <w:ilvl w:val="0"/>
              <w:numId w:val="0"/>
            </w:numPr>
            <w:ind w:left="425" w:hanging="425"/>
          </w:pPr>
          <w:r>
            <w:t> </w:t>
          </w:r>
        </w:p>
      </w:sdtContent>
    </w:sdt>
    <w:p w14:paraId="68F5954C" w14:textId="77777777" w:rsidR="001F0D7E" w:rsidRPr="00A655DD" w:rsidRDefault="00A655DD" w:rsidP="00A655DD">
      <w:pPr>
        <w:pStyle w:val="MDPI63Notes"/>
      </w:pPr>
      <w:r w:rsidRPr="00A655DD">
        <w:rPr>
          <w:b/>
        </w:rPr>
        <w:t>Disclaimer/Publisher’s Note:</w:t>
      </w:r>
      <w:r w:rsidRPr="00A655DD">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1F0D7E" w:rsidRPr="00A655DD" w:rsidSect="002C7AA9">
      <w:headerReference w:type="even" r:id="rId34"/>
      <w:headerReference w:type="default" r:id="rId35"/>
      <w:headerReference w:type="first" r:id="rId36"/>
      <w:footerReference w:type="first" r:id="rId3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bdeldjalil Bennecer" w:date="2023-12-20T09:52:00Z" w:initials="AB">
    <w:p w14:paraId="4308399A" w14:textId="77777777" w:rsidR="00486AAF" w:rsidRDefault="00486AAF" w:rsidP="00486AAF">
      <w:pPr>
        <w:pStyle w:val="CommentText"/>
      </w:pPr>
      <w:r>
        <w:rPr>
          <w:rStyle w:val="CommentReference"/>
        </w:rPr>
        <w:annotationRef/>
      </w:r>
      <w:r>
        <w:t>What sort of range are talking about here?</w:t>
      </w:r>
    </w:p>
  </w:comment>
  <w:comment w:id="1" w:author="Ali Yasser Ali Abdolwahab Ragab Elmancy" w:date="2023-12-26T00:03:00Z" w:initials="AE">
    <w:p w14:paraId="2D96B272" w14:textId="77777777" w:rsidR="00486AAF" w:rsidRDefault="00486AAF" w:rsidP="00486AAF">
      <w:pPr>
        <w:pStyle w:val="CommentText"/>
      </w:pPr>
      <w:r>
        <w:t>Depth cameras in general have good range of detection; however, it depends on the model.</w:t>
      </w:r>
      <w:r>
        <w:rPr>
          <w:rStyle w:val="CommentReference"/>
        </w:rPr>
        <w:annotationRef/>
      </w:r>
    </w:p>
  </w:comment>
  <w:comment w:id="2" w:author="Abdeldjalil Bennecer" w:date="2023-12-20T09:52:00Z" w:initials="AB">
    <w:p w14:paraId="09488FAA" w14:textId="77777777" w:rsidR="00486AAF" w:rsidRDefault="00486AAF" w:rsidP="00486AAF">
      <w:pPr>
        <w:pStyle w:val="CommentText"/>
      </w:pPr>
      <w:r>
        <w:rPr>
          <w:rStyle w:val="CommentReference"/>
        </w:rPr>
        <w:annotationRef/>
      </w:r>
      <w:r>
        <w:t>What is the actual accuracy? How is the accuracy being measured?</w:t>
      </w:r>
    </w:p>
  </w:comment>
  <w:comment w:id="3" w:author="Ali Yasser Ali Abdolwahab Ragab Elmancy" w:date="2023-12-27T08:57:00Z" w:initials="AE">
    <w:p w14:paraId="3FBC34D7" w14:textId="77777777" w:rsidR="00486AAF" w:rsidRDefault="00486AAF" w:rsidP="00486AAF">
      <w:pPr>
        <w:pStyle w:val="CommentText"/>
      </w:pPr>
      <w:r>
        <w:t xml:space="preserve">They tested multiple networks and showed their mAP. </w:t>
      </w:r>
      <w:r>
        <w:rPr>
          <w:rStyle w:val="CommentReference"/>
        </w:rPr>
        <w:annotationRef/>
      </w:r>
    </w:p>
    <w:p w14:paraId="3243EBE8" w14:textId="77777777" w:rsidR="00486AAF" w:rsidRDefault="00486AAF" w:rsidP="00486AAF">
      <w:pPr>
        <w:pStyle w:val="CommentText"/>
      </w:pPr>
      <w:r>
        <w:t xml:space="preserve">mAP </w:t>
      </w:r>
    </w:p>
    <w:p w14:paraId="72BDE7EA" w14:textId="77777777" w:rsidR="00486AAF" w:rsidRDefault="00486AAF" w:rsidP="00486AAF">
      <w:pPr>
        <w:pStyle w:val="CommentText"/>
      </w:pPr>
      <w:r>
        <w:t xml:space="preserve">TinyYolo 0.02% </w:t>
      </w:r>
    </w:p>
    <w:p w14:paraId="7A76E488" w14:textId="77777777" w:rsidR="00486AAF" w:rsidRDefault="00486AAF" w:rsidP="00486AAF">
      <w:pPr>
        <w:pStyle w:val="CommentText"/>
      </w:pPr>
      <w:r>
        <w:t xml:space="preserve">Cherry 54.32% </w:t>
      </w:r>
    </w:p>
    <w:p w14:paraId="3E2A1E3B" w14:textId="77777777" w:rsidR="00486AAF" w:rsidRDefault="00486AAF" w:rsidP="00486AAF">
      <w:pPr>
        <w:pStyle w:val="CommentText"/>
      </w:pPr>
      <w:r>
        <w:t xml:space="preserve">Dijon 38.98% </w:t>
      </w:r>
    </w:p>
  </w:comment>
  <w:comment w:id="4" w:author="Abdeldjalil Bennecer" w:date="2023-12-20T10:03:00Z" w:initials="AB">
    <w:p w14:paraId="70D69BC4" w14:textId="77777777" w:rsidR="00486AAF" w:rsidRDefault="00486AAF" w:rsidP="00486AAF">
      <w:pPr>
        <w:pStyle w:val="CommentText"/>
      </w:pPr>
      <w:r>
        <w:rPr>
          <w:rStyle w:val="CommentReference"/>
        </w:rPr>
        <w:annotationRef/>
      </w:r>
      <w:r>
        <w:t xml:space="preserve">This is excellent!! </w:t>
      </w:r>
    </w:p>
  </w:comment>
  <w:comment w:id="5" w:author="Abdeldjalil Bennecer" w:date="2023-12-20T10:07:00Z" w:initials="AB">
    <w:p w14:paraId="7422A257" w14:textId="77777777" w:rsidR="00486AAF" w:rsidRDefault="00486AAF" w:rsidP="00486AAF">
      <w:pPr>
        <w:pStyle w:val="CommentText"/>
      </w:pPr>
      <w:r>
        <w:rPr>
          <w:rStyle w:val="CommentReference"/>
        </w:rPr>
        <w:annotationRef/>
      </w:r>
      <w:r>
        <w:t>Does this apply to PIR?</w:t>
      </w:r>
    </w:p>
  </w:comment>
  <w:comment w:id="6" w:author="Ali Yasser Ali Abdolwahab Ragab Elmancy" w:date="2023-12-26T00:06:00Z" w:initials="AE">
    <w:p w14:paraId="6FBAD26C" w14:textId="77777777" w:rsidR="00486AAF" w:rsidRDefault="00486AAF" w:rsidP="00486AAF">
      <w:pPr>
        <w:pStyle w:val="CommentText"/>
      </w:pPr>
      <w:r>
        <w:t>PIR usually require the object to be in LOS; however, it can detect behind some materials like wood at very short range like 1.5 m. The full discussion of the sensor is provided in chapter 4.</w:t>
      </w:r>
      <w:r>
        <w:rPr>
          <w:rStyle w:val="CommentReference"/>
        </w:rPr>
        <w:annotationRef/>
      </w:r>
    </w:p>
  </w:comment>
  <w:comment w:id="7" w:author="Abdeldjalil Bennecer" w:date="2023-12-20T10:08:00Z" w:initials="AB">
    <w:p w14:paraId="6D276BF2" w14:textId="77777777" w:rsidR="00486AAF" w:rsidRDefault="00486AAF" w:rsidP="00486AAF">
      <w:pPr>
        <w:pStyle w:val="CommentText"/>
      </w:pPr>
      <w:r>
        <w:rPr>
          <w:rStyle w:val="CommentReference"/>
        </w:rPr>
        <w:annotationRef/>
      </w:r>
      <w:r>
        <w:t>Can you quantify it?</w:t>
      </w:r>
    </w:p>
  </w:comment>
  <w:comment w:id="8" w:author="Ali Yasser Ali Abdolwahab Ragab Elmancy" w:date="2023-12-27T09:01:00Z" w:initials="AE">
    <w:p w14:paraId="1C6526B7" w14:textId="77777777" w:rsidR="00486AAF" w:rsidRDefault="00486AAF" w:rsidP="00486AAF">
      <w:pPr>
        <w:pStyle w:val="CommentText"/>
      </w:pPr>
      <w:r>
        <w:t>It was not specified in the paper.</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08399A" w15:done="1"/>
  <w15:commentEx w15:paraId="2D96B272" w15:paraIdParent="4308399A" w15:done="1"/>
  <w15:commentEx w15:paraId="09488FAA" w15:done="1"/>
  <w15:commentEx w15:paraId="3E2A1E3B" w15:paraIdParent="09488FAA" w15:done="1"/>
  <w15:commentEx w15:paraId="70D69BC4" w15:done="1"/>
  <w15:commentEx w15:paraId="7422A257" w15:done="1"/>
  <w15:commentEx w15:paraId="6FBAD26C" w15:paraIdParent="7422A257" w15:done="1"/>
  <w15:commentEx w15:paraId="6D276BF2" w15:done="1"/>
  <w15:commentEx w15:paraId="1C6526B7" w15:paraIdParent="6D276BF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753CCA" w16cex:dateUtc="2023-12-25T21:03:00Z"/>
  <w16cex:commentExtensible w16cex:durableId="51109998" w16cex:dateUtc="2023-12-27T05:57:00Z"/>
  <w16cex:commentExtensible w16cex:durableId="0F066886" w16cex:dateUtc="2023-12-25T21:06:00Z"/>
  <w16cex:commentExtensible w16cex:durableId="4CCDD9B2" w16cex:dateUtc="2023-12-27T0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08399A" w16cid:durableId="292D37D2"/>
  <w16cid:commentId w16cid:paraId="2D96B272" w16cid:durableId="5E753CCA"/>
  <w16cid:commentId w16cid:paraId="09488FAA" w16cid:durableId="292D37EB"/>
  <w16cid:commentId w16cid:paraId="3E2A1E3B" w16cid:durableId="51109998"/>
  <w16cid:commentId w16cid:paraId="70D69BC4" w16cid:durableId="292D3A88"/>
  <w16cid:commentId w16cid:paraId="7422A257" w16cid:durableId="292D3B4E"/>
  <w16cid:commentId w16cid:paraId="6FBAD26C" w16cid:durableId="0F066886"/>
  <w16cid:commentId w16cid:paraId="6D276BF2" w16cid:durableId="292D3BB2"/>
  <w16cid:commentId w16cid:paraId="1C6526B7" w16cid:durableId="4CCDD9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937C1" w14:textId="77777777" w:rsidR="00D71500" w:rsidRDefault="00D71500">
      <w:pPr>
        <w:spacing w:line="240" w:lineRule="auto"/>
      </w:pPr>
      <w:r>
        <w:separator/>
      </w:r>
    </w:p>
  </w:endnote>
  <w:endnote w:type="continuationSeparator" w:id="0">
    <w:p w14:paraId="0ADBC1EE" w14:textId="77777777" w:rsidR="00D71500" w:rsidRDefault="00D71500">
      <w:pPr>
        <w:spacing w:line="240" w:lineRule="auto"/>
      </w:pPr>
      <w:r>
        <w:continuationSeparator/>
      </w:r>
    </w:p>
  </w:endnote>
  <w:endnote w:type="continuationNotice" w:id="1">
    <w:p w14:paraId="6AAC90F9" w14:textId="77777777" w:rsidR="00D71500" w:rsidRDefault="00D7150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59018" w14:textId="77777777" w:rsidR="0005179F" w:rsidRDefault="0005179F" w:rsidP="00943F16">
    <w:pPr>
      <w:pStyle w:val="MDPIfooterfirstpage"/>
      <w:pBdr>
        <w:top w:val="single" w:sz="4" w:space="0" w:color="000000"/>
      </w:pBdr>
      <w:adjustRightInd w:val="0"/>
      <w:snapToGrid w:val="0"/>
      <w:spacing w:before="480" w:line="100" w:lineRule="exact"/>
      <w:rPr>
        <w:i/>
        <w:szCs w:val="16"/>
        <w:lang w:val="fr-CH"/>
      </w:rPr>
    </w:pPr>
  </w:p>
  <w:p w14:paraId="6C25C122" w14:textId="77777777" w:rsidR="00807F9C" w:rsidRPr="008B308E" w:rsidRDefault="00807F9C" w:rsidP="00286EB9">
    <w:pPr>
      <w:pStyle w:val="MDPIfooterfirstpage"/>
      <w:tabs>
        <w:tab w:val="clear" w:pos="8845"/>
        <w:tab w:val="right" w:pos="10466"/>
      </w:tabs>
      <w:spacing w:line="240" w:lineRule="auto"/>
      <w:jc w:val="both"/>
      <w:rPr>
        <w:lang w:val="fr-CH"/>
      </w:rPr>
    </w:pPr>
    <w:r>
      <w:rPr>
        <w:i/>
        <w:szCs w:val="16"/>
        <w:lang w:val="fr-CH"/>
      </w:rPr>
      <w:t>Drones</w:t>
    </w:r>
    <w:r w:rsidRPr="001A6ACD">
      <w:rPr>
        <w:szCs w:val="16"/>
        <w:lang w:val="fr-CH"/>
      </w:rPr>
      <w:t xml:space="preserve"> </w:t>
    </w:r>
    <w:r w:rsidR="00801861">
      <w:rPr>
        <w:b/>
        <w:szCs w:val="16"/>
        <w:lang w:val="fr-CH"/>
      </w:rPr>
      <w:t>2024</w:t>
    </w:r>
    <w:r w:rsidR="006C1211" w:rsidRPr="006C1211">
      <w:rPr>
        <w:szCs w:val="16"/>
        <w:lang w:val="fr-CH"/>
      </w:rPr>
      <w:t>,</w:t>
    </w:r>
    <w:r w:rsidR="00801861">
      <w:rPr>
        <w:i/>
        <w:szCs w:val="16"/>
        <w:lang w:val="fr-CH"/>
      </w:rPr>
      <w:t xml:space="preserve"> 8</w:t>
    </w:r>
    <w:r w:rsidR="006C1211" w:rsidRPr="006C1211">
      <w:rPr>
        <w:szCs w:val="16"/>
        <w:lang w:val="fr-CH"/>
      </w:rPr>
      <w:t xml:space="preserve">, </w:t>
    </w:r>
    <w:r w:rsidR="00D05625">
      <w:rPr>
        <w:szCs w:val="16"/>
        <w:lang w:val="fr-CH"/>
      </w:rPr>
      <w:t>x</w:t>
    </w:r>
    <w:r w:rsidR="0005179F">
      <w:rPr>
        <w:szCs w:val="16"/>
        <w:lang w:val="fr-CH"/>
      </w:rPr>
      <w:t>. https://doi.org/10.3390/xxxxx</w:t>
    </w:r>
    <w:r w:rsidR="00286EB9" w:rsidRPr="008B308E">
      <w:rPr>
        <w:lang w:val="fr-CH"/>
      </w:rPr>
      <w:tab/>
    </w:r>
    <w:r w:rsidRPr="008B308E">
      <w:rPr>
        <w:lang w:val="fr-CH"/>
      </w:rPr>
      <w:t>www.mdpi.com/journal/</w:t>
    </w:r>
    <w:r w:rsidRPr="00960A1D">
      <w:rPr>
        <w:lang w:val="es-ES_tradnl"/>
      </w:rPr>
      <w:t>drones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A3C13" w14:textId="77777777" w:rsidR="00D71500" w:rsidRDefault="00D71500">
      <w:pPr>
        <w:spacing w:line="240" w:lineRule="auto"/>
      </w:pPr>
      <w:r>
        <w:separator/>
      </w:r>
    </w:p>
  </w:footnote>
  <w:footnote w:type="continuationSeparator" w:id="0">
    <w:p w14:paraId="1647417F" w14:textId="77777777" w:rsidR="00D71500" w:rsidRDefault="00D71500">
      <w:pPr>
        <w:spacing w:line="240" w:lineRule="auto"/>
      </w:pPr>
      <w:r>
        <w:continuationSeparator/>
      </w:r>
    </w:p>
  </w:footnote>
  <w:footnote w:type="continuationNotice" w:id="1">
    <w:p w14:paraId="42177F52" w14:textId="77777777" w:rsidR="00D71500" w:rsidRDefault="00D7150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310EB" w14:textId="77777777" w:rsidR="00807F9C" w:rsidRDefault="00807F9C" w:rsidP="00807F9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2BF49" w14:textId="7C2E508A" w:rsidR="0005179F" w:rsidRDefault="00807F9C" w:rsidP="00286EB9">
    <w:pPr>
      <w:tabs>
        <w:tab w:val="right" w:pos="10466"/>
      </w:tabs>
      <w:adjustRightInd w:val="0"/>
      <w:snapToGrid w:val="0"/>
      <w:spacing w:line="240" w:lineRule="auto"/>
      <w:rPr>
        <w:sz w:val="16"/>
      </w:rPr>
    </w:pPr>
    <w:r>
      <w:rPr>
        <w:i/>
        <w:sz w:val="16"/>
      </w:rPr>
      <w:t xml:space="preserve">Drones </w:t>
    </w:r>
    <w:r w:rsidR="00801861">
      <w:rPr>
        <w:b/>
        <w:sz w:val="16"/>
      </w:rPr>
      <w:t>2024</w:t>
    </w:r>
    <w:r w:rsidR="006C1211" w:rsidRPr="006C1211">
      <w:rPr>
        <w:sz w:val="16"/>
      </w:rPr>
      <w:t>,</w:t>
    </w:r>
    <w:r w:rsidR="00801861">
      <w:rPr>
        <w:i/>
        <w:sz w:val="16"/>
      </w:rPr>
      <w:t xml:space="preserve"> 8</w:t>
    </w:r>
    <w:r w:rsidR="00D05625">
      <w:rPr>
        <w:sz w:val="16"/>
      </w:rPr>
      <w:t>, x FOR PEER REVIEW</w:t>
    </w:r>
    <w:r w:rsidR="00286EB9">
      <w:rPr>
        <w:sz w:val="16"/>
      </w:rPr>
      <w:tab/>
    </w:r>
    <w:r w:rsidR="00D05625">
      <w:rPr>
        <w:sz w:val="16"/>
      </w:rPr>
      <w:fldChar w:fldCharType="begin"/>
    </w:r>
    <w:r w:rsidR="00D05625">
      <w:rPr>
        <w:sz w:val="16"/>
      </w:rPr>
      <w:instrText xml:space="preserve"> PAGE   \* MERGEFORMAT </w:instrText>
    </w:r>
    <w:r w:rsidR="00D05625">
      <w:rPr>
        <w:sz w:val="16"/>
      </w:rPr>
      <w:fldChar w:fldCharType="separate"/>
    </w:r>
    <w:r w:rsidR="005D4BAC">
      <w:rPr>
        <w:noProof/>
        <w:sz w:val="16"/>
      </w:rPr>
      <w:t>2</w:t>
    </w:r>
    <w:r w:rsidR="00D05625">
      <w:rPr>
        <w:sz w:val="16"/>
      </w:rPr>
      <w:fldChar w:fldCharType="end"/>
    </w:r>
    <w:r w:rsidR="00D05625">
      <w:rPr>
        <w:sz w:val="16"/>
      </w:rPr>
      <w:t xml:space="preserve"> of </w:t>
    </w:r>
    <w:r w:rsidR="00D05625">
      <w:rPr>
        <w:sz w:val="16"/>
      </w:rPr>
      <w:fldChar w:fldCharType="begin"/>
    </w:r>
    <w:r w:rsidR="00D05625">
      <w:rPr>
        <w:sz w:val="16"/>
      </w:rPr>
      <w:instrText xml:space="preserve"> NUMPAGES   \* MERGEFORMAT </w:instrText>
    </w:r>
    <w:r w:rsidR="00D05625">
      <w:rPr>
        <w:sz w:val="16"/>
      </w:rPr>
      <w:fldChar w:fldCharType="separate"/>
    </w:r>
    <w:r w:rsidR="005D4BAC">
      <w:rPr>
        <w:noProof/>
        <w:sz w:val="16"/>
      </w:rPr>
      <w:t>22</w:t>
    </w:r>
    <w:r w:rsidR="00D05625">
      <w:rPr>
        <w:sz w:val="16"/>
      </w:rPr>
      <w:fldChar w:fldCharType="end"/>
    </w:r>
  </w:p>
  <w:p w14:paraId="62B1543F" w14:textId="77777777" w:rsidR="00807F9C" w:rsidRPr="00A64241" w:rsidRDefault="00807F9C" w:rsidP="00943F16">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05179F" w:rsidRPr="00286EB9" w14:paraId="5DCDD65B" w14:textId="77777777" w:rsidTr="002455F6">
      <w:trPr>
        <w:trHeight w:val="686"/>
      </w:trPr>
      <w:tc>
        <w:tcPr>
          <w:tcW w:w="3679" w:type="dxa"/>
          <w:shd w:val="clear" w:color="auto" w:fill="auto"/>
          <w:vAlign w:val="center"/>
        </w:tcPr>
        <w:p w14:paraId="55D8831A" w14:textId="77777777" w:rsidR="0005179F" w:rsidRPr="00B41253" w:rsidRDefault="00BA014C" w:rsidP="00286EB9">
          <w:pPr>
            <w:pStyle w:val="Header"/>
            <w:pBdr>
              <w:bottom w:val="none" w:sz="0" w:space="0" w:color="auto"/>
            </w:pBdr>
            <w:jc w:val="left"/>
            <w:rPr>
              <w:rFonts w:eastAsia="DengXian"/>
              <w:b/>
              <w:bCs/>
            </w:rPr>
          </w:pPr>
          <w:r w:rsidRPr="00B41253">
            <w:rPr>
              <w:rFonts w:eastAsia="DengXian"/>
              <w:b/>
              <w:bCs/>
              <w:noProof/>
              <w:lang w:eastAsia="en-US"/>
            </w:rPr>
            <w:drawing>
              <wp:inline distT="0" distB="0" distL="0" distR="0" wp14:anchorId="441FAC7C" wp14:editId="0E28FC33">
                <wp:extent cx="1184275" cy="429260"/>
                <wp:effectExtent l="0" t="0" r="0" b="0"/>
                <wp:docPr id="1" name="Picture 5" descr="C:\Users\home\Desktop\logos\^3DB5E121E76345FFA4A40B42A4F8199E46F60F9F87AB5E35BA^pimgpsh_fullsize_distr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logos\^3DB5E121E76345FFA4A40B42A4F8199E46F60F9F87AB5E35BA^pimgpsh_fullsize_distr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4275" cy="429260"/>
                        </a:xfrm>
                        <a:prstGeom prst="rect">
                          <a:avLst/>
                        </a:prstGeom>
                        <a:noFill/>
                        <a:ln>
                          <a:noFill/>
                        </a:ln>
                      </pic:spPr>
                    </pic:pic>
                  </a:graphicData>
                </a:graphic>
              </wp:inline>
            </w:drawing>
          </w:r>
        </w:p>
      </w:tc>
      <w:tc>
        <w:tcPr>
          <w:tcW w:w="4535" w:type="dxa"/>
          <w:shd w:val="clear" w:color="auto" w:fill="auto"/>
          <w:vAlign w:val="center"/>
        </w:tcPr>
        <w:p w14:paraId="6E2A6B69" w14:textId="77777777" w:rsidR="0005179F" w:rsidRPr="00B41253" w:rsidRDefault="0005179F" w:rsidP="00286EB9">
          <w:pPr>
            <w:pStyle w:val="Header"/>
            <w:pBdr>
              <w:bottom w:val="none" w:sz="0" w:space="0" w:color="auto"/>
            </w:pBdr>
            <w:rPr>
              <w:rFonts w:eastAsia="DengXian"/>
              <w:b/>
              <w:bCs/>
            </w:rPr>
          </w:pPr>
        </w:p>
      </w:tc>
      <w:tc>
        <w:tcPr>
          <w:tcW w:w="2273" w:type="dxa"/>
          <w:shd w:val="clear" w:color="auto" w:fill="auto"/>
          <w:vAlign w:val="center"/>
        </w:tcPr>
        <w:p w14:paraId="6C679BB8" w14:textId="77777777" w:rsidR="0005179F" w:rsidRPr="00B41253" w:rsidRDefault="002455F6" w:rsidP="002455F6">
          <w:pPr>
            <w:pStyle w:val="Header"/>
            <w:pBdr>
              <w:bottom w:val="none" w:sz="0" w:space="0" w:color="auto"/>
            </w:pBdr>
            <w:jc w:val="right"/>
            <w:rPr>
              <w:rFonts w:eastAsia="DengXian"/>
              <w:b/>
              <w:bCs/>
            </w:rPr>
          </w:pPr>
          <w:r>
            <w:rPr>
              <w:rFonts w:eastAsia="DengXian"/>
              <w:b/>
              <w:bCs/>
              <w:noProof/>
              <w:lang w:eastAsia="en-US"/>
            </w:rPr>
            <w:drawing>
              <wp:inline distT="0" distB="0" distL="0" distR="0" wp14:anchorId="555FDA43" wp14:editId="59451CD9">
                <wp:extent cx="540000" cy="360000"/>
                <wp:effectExtent l="0" t="0" r="0" b="2540"/>
                <wp:docPr id="1932510468" name="Picture 1"/>
                <wp:cNvGraphicFramePr/>
                <a:graphic xmlns:a="http://schemas.openxmlformats.org/drawingml/2006/main">
                  <a:graphicData uri="http://schemas.openxmlformats.org/drawingml/2006/picture">
                    <pic:pic xmlns:pic="http://schemas.openxmlformats.org/drawingml/2006/picture">
                      <pic:nvPicPr>
                        <pic:cNvPr id="1932510468" name=""/>
                        <pic:cNvPicPr/>
                      </pic:nvPicPr>
                      <pic:blipFill>
                        <a:blip r:embed="rId2"/>
                        <a:stretch>
                          <a:fillRect/>
                        </a:stretch>
                      </pic:blipFill>
                      <pic:spPr>
                        <a:xfrm>
                          <a:off x="0" y="0"/>
                          <a:ext cx="540000" cy="360000"/>
                        </a:xfrm>
                        <a:prstGeom prst="rect">
                          <a:avLst/>
                        </a:prstGeom>
                      </pic:spPr>
                    </pic:pic>
                  </a:graphicData>
                </a:graphic>
              </wp:inline>
            </w:drawing>
          </w:r>
        </w:p>
      </w:tc>
    </w:tr>
  </w:tbl>
  <w:p w14:paraId="3CA54C48" w14:textId="77777777" w:rsidR="00807F9C" w:rsidRPr="0005179F" w:rsidRDefault="00807F9C" w:rsidP="00943F16">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B1D"/>
    <w:multiLevelType w:val="hybridMultilevel"/>
    <w:tmpl w:val="D75C86C4"/>
    <w:lvl w:ilvl="0" w:tplc="9644163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C0F48"/>
    <w:multiLevelType w:val="hybridMultilevel"/>
    <w:tmpl w:val="4D60C310"/>
    <w:lvl w:ilvl="0" w:tplc="80BA042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 w15:restartNumberingAfterBreak="0">
    <w:nsid w:val="18B468F5"/>
    <w:multiLevelType w:val="hybridMultilevel"/>
    <w:tmpl w:val="F5DED630"/>
    <w:lvl w:ilvl="0" w:tplc="BCAED5B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1F9F526A"/>
    <w:multiLevelType w:val="hybridMultilevel"/>
    <w:tmpl w:val="E52A26FC"/>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D5CB2"/>
    <w:multiLevelType w:val="hybridMultilevel"/>
    <w:tmpl w:val="884AED42"/>
    <w:lvl w:ilvl="0" w:tplc="2F8C8F28">
      <w:start w:val="1"/>
      <w:numFmt w:val="decimal"/>
      <w:lvlText w:val="%1."/>
      <w:lvlJc w:val="left"/>
      <w:pPr>
        <w:ind w:left="2968" w:hanging="360"/>
      </w:pPr>
      <w:rPr>
        <w:rFonts w:hint="default"/>
      </w:rPr>
    </w:lvl>
    <w:lvl w:ilvl="1" w:tplc="04090019" w:tentative="1">
      <w:start w:val="1"/>
      <w:numFmt w:val="lowerLetter"/>
      <w:lvlText w:val="%2."/>
      <w:lvlJc w:val="left"/>
      <w:pPr>
        <w:ind w:left="3688" w:hanging="360"/>
      </w:pPr>
    </w:lvl>
    <w:lvl w:ilvl="2" w:tplc="0409001B" w:tentative="1">
      <w:start w:val="1"/>
      <w:numFmt w:val="lowerRoman"/>
      <w:lvlText w:val="%3."/>
      <w:lvlJc w:val="right"/>
      <w:pPr>
        <w:ind w:left="4408" w:hanging="180"/>
      </w:pPr>
    </w:lvl>
    <w:lvl w:ilvl="3" w:tplc="0409000F" w:tentative="1">
      <w:start w:val="1"/>
      <w:numFmt w:val="decimal"/>
      <w:lvlText w:val="%4."/>
      <w:lvlJc w:val="left"/>
      <w:pPr>
        <w:ind w:left="5128" w:hanging="360"/>
      </w:pPr>
    </w:lvl>
    <w:lvl w:ilvl="4" w:tplc="04090019" w:tentative="1">
      <w:start w:val="1"/>
      <w:numFmt w:val="lowerLetter"/>
      <w:lvlText w:val="%5."/>
      <w:lvlJc w:val="left"/>
      <w:pPr>
        <w:ind w:left="5848" w:hanging="360"/>
      </w:pPr>
    </w:lvl>
    <w:lvl w:ilvl="5" w:tplc="0409001B" w:tentative="1">
      <w:start w:val="1"/>
      <w:numFmt w:val="lowerRoman"/>
      <w:lvlText w:val="%6."/>
      <w:lvlJc w:val="right"/>
      <w:pPr>
        <w:ind w:left="6568" w:hanging="180"/>
      </w:pPr>
    </w:lvl>
    <w:lvl w:ilvl="6" w:tplc="0409000F" w:tentative="1">
      <w:start w:val="1"/>
      <w:numFmt w:val="decimal"/>
      <w:lvlText w:val="%7."/>
      <w:lvlJc w:val="left"/>
      <w:pPr>
        <w:ind w:left="7288" w:hanging="360"/>
      </w:pPr>
    </w:lvl>
    <w:lvl w:ilvl="7" w:tplc="04090019" w:tentative="1">
      <w:start w:val="1"/>
      <w:numFmt w:val="lowerLetter"/>
      <w:lvlText w:val="%8."/>
      <w:lvlJc w:val="left"/>
      <w:pPr>
        <w:ind w:left="8008" w:hanging="360"/>
      </w:pPr>
    </w:lvl>
    <w:lvl w:ilvl="8" w:tplc="0409001B" w:tentative="1">
      <w:start w:val="1"/>
      <w:numFmt w:val="lowerRoman"/>
      <w:lvlText w:val="%9."/>
      <w:lvlJc w:val="right"/>
      <w:pPr>
        <w:ind w:left="8728" w:hanging="180"/>
      </w:pPr>
    </w:lvl>
  </w:abstractNum>
  <w:abstractNum w:abstractNumId="9" w15:restartNumberingAfterBreak="0">
    <w:nsid w:val="349E3FA1"/>
    <w:multiLevelType w:val="hybridMultilevel"/>
    <w:tmpl w:val="4566E730"/>
    <w:lvl w:ilvl="0" w:tplc="0846E42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41D07779"/>
    <w:multiLevelType w:val="multilevel"/>
    <w:tmpl w:val="4A64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63EE6017"/>
    <w:multiLevelType w:val="multilevel"/>
    <w:tmpl w:val="54E6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B5D55"/>
    <w:multiLevelType w:val="hybridMultilevel"/>
    <w:tmpl w:val="9230BDBE"/>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num w:numId="1" w16cid:durableId="1420637107">
    <w:abstractNumId w:val="6"/>
  </w:num>
  <w:num w:numId="2" w16cid:durableId="254366116">
    <w:abstractNumId w:val="10"/>
  </w:num>
  <w:num w:numId="3" w16cid:durableId="1073700619">
    <w:abstractNumId w:val="5"/>
  </w:num>
  <w:num w:numId="4" w16cid:durableId="4838127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5442275">
    <w:abstractNumId w:val="7"/>
  </w:num>
  <w:num w:numId="6" w16cid:durableId="168298979">
    <w:abstractNumId w:val="13"/>
  </w:num>
  <w:num w:numId="7" w16cid:durableId="25101274">
    <w:abstractNumId w:val="3"/>
  </w:num>
  <w:num w:numId="8" w16cid:durableId="222445659">
    <w:abstractNumId w:val="13"/>
  </w:num>
  <w:num w:numId="9" w16cid:durableId="1155949803">
    <w:abstractNumId w:val="3"/>
  </w:num>
  <w:num w:numId="10" w16cid:durableId="1946616746">
    <w:abstractNumId w:val="13"/>
  </w:num>
  <w:num w:numId="11" w16cid:durableId="459230755">
    <w:abstractNumId w:val="3"/>
  </w:num>
  <w:num w:numId="12" w16cid:durableId="780031735">
    <w:abstractNumId w:val="15"/>
  </w:num>
  <w:num w:numId="13" w16cid:durableId="568150424">
    <w:abstractNumId w:val="13"/>
  </w:num>
  <w:num w:numId="14" w16cid:durableId="1573735448">
    <w:abstractNumId w:val="3"/>
  </w:num>
  <w:num w:numId="15" w16cid:durableId="1079987332">
    <w:abstractNumId w:val="2"/>
  </w:num>
  <w:num w:numId="16" w16cid:durableId="106659114">
    <w:abstractNumId w:val="12"/>
  </w:num>
  <w:num w:numId="17" w16cid:durableId="2074043623">
    <w:abstractNumId w:val="0"/>
  </w:num>
  <w:num w:numId="18" w16cid:durableId="609238911">
    <w:abstractNumId w:val="13"/>
  </w:num>
  <w:num w:numId="19" w16cid:durableId="1887183056">
    <w:abstractNumId w:val="3"/>
  </w:num>
  <w:num w:numId="20" w16cid:durableId="1153722619">
    <w:abstractNumId w:val="2"/>
  </w:num>
  <w:num w:numId="21" w16cid:durableId="710685785">
    <w:abstractNumId w:val="0"/>
  </w:num>
  <w:num w:numId="22" w16cid:durableId="313068301">
    <w:abstractNumId w:val="1"/>
  </w:num>
  <w:num w:numId="23" w16cid:durableId="2008820889">
    <w:abstractNumId w:val="9"/>
  </w:num>
  <w:num w:numId="24" w16cid:durableId="2135706315">
    <w:abstractNumId w:val="14"/>
  </w:num>
  <w:num w:numId="25" w16cid:durableId="1251157519">
    <w:abstractNumId w:val="11"/>
  </w:num>
  <w:num w:numId="26" w16cid:durableId="349374418">
    <w:abstractNumId w:val="4"/>
  </w:num>
  <w:num w:numId="27" w16cid:durableId="1673608928">
    <w:abstractNumId w:val="16"/>
  </w:num>
  <w:num w:numId="28" w16cid:durableId="133938413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djalil Bennecer">
    <w15:presenceInfo w15:providerId="AD" w15:userId="S-1-5-21-1064171485-71731471-3123530849-214131"/>
  </w15:person>
  <w15:person w15:author="Ali Yasser Ali Abdolwahab Ragab Elmancy">
    <w15:presenceInfo w15:providerId="AD" w15:userId="S::ae1901993@qu.edu.qa::699f0b17-9c15-467b-be7f-02c6519068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ACD"/>
    <w:rsid w:val="00003D00"/>
    <w:rsid w:val="0000477D"/>
    <w:rsid w:val="0000555B"/>
    <w:rsid w:val="00005A67"/>
    <w:rsid w:val="00007EB1"/>
    <w:rsid w:val="00010089"/>
    <w:rsid w:val="00012DC9"/>
    <w:rsid w:val="00015DEB"/>
    <w:rsid w:val="00017149"/>
    <w:rsid w:val="0001722E"/>
    <w:rsid w:val="00017C92"/>
    <w:rsid w:val="000220DC"/>
    <w:rsid w:val="00022ABE"/>
    <w:rsid w:val="00023B89"/>
    <w:rsid w:val="000244FA"/>
    <w:rsid w:val="0002462E"/>
    <w:rsid w:val="00024E5A"/>
    <w:rsid w:val="00025033"/>
    <w:rsid w:val="000265C6"/>
    <w:rsid w:val="00026EFE"/>
    <w:rsid w:val="00032004"/>
    <w:rsid w:val="00033018"/>
    <w:rsid w:val="00035942"/>
    <w:rsid w:val="00035DF4"/>
    <w:rsid w:val="0003635F"/>
    <w:rsid w:val="0003734E"/>
    <w:rsid w:val="00037599"/>
    <w:rsid w:val="000418D0"/>
    <w:rsid w:val="0004689D"/>
    <w:rsid w:val="00046A37"/>
    <w:rsid w:val="00047495"/>
    <w:rsid w:val="000479EA"/>
    <w:rsid w:val="0005114B"/>
    <w:rsid w:val="0005179F"/>
    <w:rsid w:val="00051FA1"/>
    <w:rsid w:val="00052FA5"/>
    <w:rsid w:val="00053584"/>
    <w:rsid w:val="0005638D"/>
    <w:rsid w:val="0006033F"/>
    <w:rsid w:val="0006076A"/>
    <w:rsid w:val="00060B87"/>
    <w:rsid w:val="00064086"/>
    <w:rsid w:val="0006486B"/>
    <w:rsid w:val="00064EA2"/>
    <w:rsid w:val="00065818"/>
    <w:rsid w:val="000660F5"/>
    <w:rsid w:val="0006741C"/>
    <w:rsid w:val="0006786B"/>
    <w:rsid w:val="00074170"/>
    <w:rsid w:val="00074E3F"/>
    <w:rsid w:val="000750EA"/>
    <w:rsid w:val="00076C63"/>
    <w:rsid w:val="0007744E"/>
    <w:rsid w:val="00080456"/>
    <w:rsid w:val="000804AA"/>
    <w:rsid w:val="00082027"/>
    <w:rsid w:val="000834B1"/>
    <w:rsid w:val="000840FC"/>
    <w:rsid w:val="00084137"/>
    <w:rsid w:val="00084E02"/>
    <w:rsid w:val="00090501"/>
    <w:rsid w:val="0009115B"/>
    <w:rsid w:val="000915DB"/>
    <w:rsid w:val="00092FC4"/>
    <w:rsid w:val="00094BDA"/>
    <w:rsid w:val="00095782"/>
    <w:rsid w:val="000A17E3"/>
    <w:rsid w:val="000A1EF0"/>
    <w:rsid w:val="000A5BC9"/>
    <w:rsid w:val="000A6C74"/>
    <w:rsid w:val="000B05B3"/>
    <w:rsid w:val="000B08E0"/>
    <w:rsid w:val="000B2145"/>
    <w:rsid w:val="000B30E4"/>
    <w:rsid w:val="000B3F33"/>
    <w:rsid w:val="000B5F0F"/>
    <w:rsid w:val="000B60B2"/>
    <w:rsid w:val="000B62F0"/>
    <w:rsid w:val="000C1744"/>
    <w:rsid w:val="000C1C82"/>
    <w:rsid w:val="000C26FE"/>
    <w:rsid w:val="000C31F7"/>
    <w:rsid w:val="000C4A86"/>
    <w:rsid w:val="000C51A5"/>
    <w:rsid w:val="000C539F"/>
    <w:rsid w:val="000D0049"/>
    <w:rsid w:val="000D0A74"/>
    <w:rsid w:val="000D190A"/>
    <w:rsid w:val="000D36AC"/>
    <w:rsid w:val="000D3F3D"/>
    <w:rsid w:val="000D708C"/>
    <w:rsid w:val="000E0EDF"/>
    <w:rsid w:val="000E1181"/>
    <w:rsid w:val="000E1A8A"/>
    <w:rsid w:val="000E1EC1"/>
    <w:rsid w:val="000E2FB9"/>
    <w:rsid w:val="000E3618"/>
    <w:rsid w:val="000E584D"/>
    <w:rsid w:val="000E618E"/>
    <w:rsid w:val="000E716B"/>
    <w:rsid w:val="000F2D0C"/>
    <w:rsid w:val="000F4C92"/>
    <w:rsid w:val="000F4F25"/>
    <w:rsid w:val="000F5908"/>
    <w:rsid w:val="000F6F7C"/>
    <w:rsid w:val="00101A90"/>
    <w:rsid w:val="00101B15"/>
    <w:rsid w:val="00101B85"/>
    <w:rsid w:val="00102759"/>
    <w:rsid w:val="0010340E"/>
    <w:rsid w:val="00105BED"/>
    <w:rsid w:val="0010681D"/>
    <w:rsid w:val="0011008C"/>
    <w:rsid w:val="00110639"/>
    <w:rsid w:val="00110798"/>
    <w:rsid w:val="001116C4"/>
    <w:rsid w:val="00111E23"/>
    <w:rsid w:val="00114165"/>
    <w:rsid w:val="00116602"/>
    <w:rsid w:val="001168D1"/>
    <w:rsid w:val="00117511"/>
    <w:rsid w:val="00117E55"/>
    <w:rsid w:val="001201A8"/>
    <w:rsid w:val="00120423"/>
    <w:rsid w:val="00127B7F"/>
    <w:rsid w:val="00131268"/>
    <w:rsid w:val="00131B74"/>
    <w:rsid w:val="00132DCD"/>
    <w:rsid w:val="0013329D"/>
    <w:rsid w:val="001338BF"/>
    <w:rsid w:val="001344AC"/>
    <w:rsid w:val="00136B88"/>
    <w:rsid w:val="00136C63"/>
    <w:rsid w:val="0013700A"/>
    <w:rsid w:val="00137EA0"/>
    <w:rsid w:val="00141DDA"/>
    <w:rsid w:val="00143374"/>
    <w:rsid w:val="00144660"/>
    <w:rsid w:val="0014699D"/>
    <w:rsid w:val="00146D40"/>
    <w:rsid w:val="00150FEC"/>
    <w:rsid w:val="001575DF"/>
    <w:rsid w:val="00157B9F"/>
    <w:rsid w:val="001638BB"/>
    <w:rsid w:val="001642FF"/>
    <w:rsid w:val="00164F97"/>
    <w:rsid w:val="00166BC2"/>
    <w:rsid w:val="00167684"/>
    <w:rsid w:val="00170DA3"/>
    <w:rsid w:val="00172506"/>
    <w:rsid w:val="00174995"/>
    <w:rsid w:val="00175133"/>
    <w:rsid w:val="0017513A"/>
    <w:rsid w:val="001762E8"/>
    <w:rsid w:val="00176EB8"/>
    <w:rsid w:val="00177043"/>
    <w:rsid w:val="0017708E"/>
    <w:rsid w:val="001806AA"/>
    <w:rsid w:val="00180861"/>
    <w:rsid w:val="00181A7A"/>
    <w:rsid w:val="0018213A"/>
    <w:rsid w:val="00182955"/>
    <w:rsid w:val="001843E2"/>
    <w:rsid w:val="00184693"/>
    <w:rsid w:val="00185820"/>
    <w:rsid w:val="001865AD"/>
    <w:rsid w:val="00194911"/>
    <w:rsid w:val="001A08E5"/>
    <w:rsid w:val="001A0D20"/>
    <w:rsid w:val="001A17D7"/>
    <w:rsid w:val="001A18FD"/>
    <w:rsid w:val="001A2B07"/>
    <w:rsid w:val="001A5741"/>
    <w:rsid w:val="001A59B5"/>
    <w:rsid w:val="001A60EE"/>
    <w:rsid w:val="001B43D9"/>
    <w:rsid w:val="001B5D18"/>
    <w:rsid w:val="001B5F3F"/>
    <w:rsid w:val="001B68BC"/>
    <w:rsid w:val="001C026F"/>
    <w:rsid w:val="001C0D08"/>
    <w:rsid w:val="001C156F"/>
    <w:rsid w:val="001C2F30"/>
    <w:rsid w:val="001C38AF"/>
    <w:rsid w:val="001C45E6"/>
    <w:rsid w:val="001C5F3D"/>
    <w:rsid w:val="001C718F"/>
    <w:rsid w:val="001C737D"/>
    <w:rsid w:val="001C7F05"/>
    <w:rsid w:val="001D0C9D"/>
    <w:rsid w:val="001D19BB"/>
    <w:rsid w:val="001D24DB"/>
    <w:rsid w:val="001D4CCB"/>
    <w:rsid w:val="001D4FEF"/>
    <w:rsid w:val="001D5336"/>
    <w:rsid w:val="001D571F"/>
    <w:rsid w:val="001D5B69"/>
    <w:rsid w:val="001D6545"/>
    <w:rsid w:val="001E0099"/>
    <w:rsid w:val="001E0691"/>
    <w:rsid w:val="001E0AAE"/>
    <w:rsid w:val="001E2AEB"/>
    <w:rsid w:val="001E34B9"/>
    <w:rsid w:val="001E551E"/>
    <w:rsid w:val="001E6734"/>
    <w:rsid w:val="001F0D7E"/>
    <w:rsid w:val="001F21B7"/>
    <w:rsid w:val="001F3152"/>
    <w:rsid w:val="001F3869"/>
    <w:rsid w:val="001F3B71"/>
    <w:rsid w:val="001F54F4"/>
    <w:rsid w:val="001F60CF"/>
    <w:rsid w:val="001F6ABF"/>
    <w:rsid w:val="001F6D9A"/>
    <w:rsid w:val="00201A74"/>
    <w:rsid w:val="00202E7F"/>
    <w:rsid w:val="00203A5D"/>
    <w:rsid w:val="00206D6C"/>
    <w:rsid w:val="00207B00"/>
    <w:rsid w:val="0021090A"/>
    <w:rsid w:val="00210BB2"/>
    <w:rsid w:val="00211016"/>
    <w:rsid w:val="00211152"/>
    <w:rsid w:val="00214C35"/>
    <w:rsid w:val="00215875"/>
    <w:rsid w:val="00217081"/>
    <w:rsid w:val="002205A4"/>
    <w:rsid w:val="002206B8"/>
    <w:rsid w:val="0022439F"/>
    <w:rsid w:val="00230963"/>
    <w:rsid w:val="00233381"/>
    <w:rsid w:val="002350A6"/>
    <w:rsid w:val="002352DC"/>
    <w:rsid w:val="0023637C"/>
    <w:rsid w:val="00237198"/>
    <w:rsid w:val="002374DF"/>
    <w:rsid w:val="002411A8"/>
    <w:rsid w:val="00241EB7"/>
    <w:rsid w:val="00241ECD"/>
    <w:rsid w:val="00242F60"/>
    <w:rsid w:val="00243230"/>
    <w:rsid w:val="002455F6"/>
    <w:rsid w:val="002508B6"/>
    <w:rsid w:val="00251ACD"/>
    <w:rsid w:val="00251EF8"/>
    <w:rsid w:val="00251F0A"/>
    <w:rsid w:val="002523B5"/>
    <w:rsid w:val="00252611"/>
    <w:rsid w:val="002542EA"/>
    <w:rsid w:val="00255142"/>
    <w:rsid w:val="002559D9"/>
    <w:rsid w:val="002622C8"/>
    <w:rsid w:val="00263563"/>
    <w:rsid w:val="00264B44"/>
    <w:rsid w:val="00264BA2"/>
    <w:rsid w:val="00264C51"/>
    <w:rsid w:val="00264E21"/>
    <w:rsid w:val="00265296"/>
    <w:rsid w:val="00267298"/>
    <w:rsid w:val="002675DF"/>
    <w:rsid w:val="0026791A"/>
    <w:rsid w:val="00267A8F"/>
    <w:rsid w:val="0027343E"/>
    <w:rsid w:val="002744E5"/>
    <w:rsid w:val="00276A5B"/>
    <w:rsid w:val="002829A5"/>
    <w:rsid w:val="002849E6"/>
    <w:rsid w:val="00285676"/>
    <w:rsid w:val="002858E2"/>
    <w:rsid w:val="00286124"/>
    <w:rsid w:val="00286261"/>
    <w:rsid w:val="00286EB9"/>
    <w:rsid w:val="00286F0B"/>
    <w:rsid w:val="00291A7E"/>
    <w:rsid w:val="002930B8"/>
    <w:rsid w:val="00294170"/>
    <w:rsid w:val="00295E8E"/>
    <w:rsid w:val="00295F40"/>
    <w:rsid w:val="00296967"/>
    <w:rsid w:val="00297317"/>
    <w:rsid w:val="00297A67"/>
    <w:rsid w:val="002A10CD"/>
    <w:rsid w:val="002A1DB6"/>
    <w:rsid w:val="002A223F"/>
    <w:rsid w:val="002A3477"/>
    <w:rsid w:val="002A3888"/>
    <w:rsid w:val="002A3A8D"/>
    <w:rsid w:val="002A405E"/>
    <w:rsid w:val="002A4BB2"/>
    <w:rsid w:val="002B2D47"/>
    <w:rsid w:val="002B2DF1"/>
    <w:rsid w:val="002B54CE"/>
    <w:rsid w:val="002B6DA9"/>
    <w:rsid w:val="002B7AAA"/>
    <w:rsid w:val="002C26BA"/>
    <w:rsid w:val="002C3989"/>
    <w:rsid w:val="002C4AE2"/>
    <w:rsid w:val="002C7AA9"/>
    <w:rsid w:val="002C7AE4"/>
    <w:rsid w:val="002D2238"/>
    <w:rsid w:val="002D3FE3"/>
    <w:rsid w:val="002D437E"/>
    <w:rsid w:val="002D693F"/>
    <w:rsid w:val="002E1474"/>
    <w:rsid w:val="002E18CF"/>
    <w:rsid w:val="002E2A99"/>
    <w:rsid w:val="002E317B"/>
    <w:rsid w:val="002E37A3"/>
    <w:rsid w:val="002E5121"/>
    <w:rsid w:val="002F1201"/>
    <w:rsid w:val="002F1381"/>
    <w:rsid w:val="002F22A0"/>
    <w:rsid w:val="002F69E7"/>
    <w:rsid w:val="002F6CCE"/>
    <w:rsid w:val="00300B4E"/>
    <w:rsid w:val="003101C0"/>
    <w:rsid w:val="00311034"/>
    <w:rsid w:val="00312F4C"/>
    <w:rsid w:val="003232F8"/>
    <w:rsid w:val="00326141"/>
    <w:rsid w:val="00326BA5"/>
    <w:rsid w:val="00330434"/>
    <w:rsid w:val="00334094"/>
    <w:rsid w:val="003353D4"/>
    <w:rsid w:val="00335477"/>
    <w:rsid w:val="003354C2"/>
    <w:rsid w:val="00335E65"/>
    <w:rsid w:val="00340E7D"/>
    <w:rsid w:val="00340F2B"/>
    <w:rsid w:val="00342FB8"/>
    <w:rsid w:val="003441BF"/>
    <w:rsid w:val="00346E38"/>
    <w:rsid w:val="00347C8E"/>
    <w:rsid w:val="00351602"/>
    <w:rsid w:val="00351B0C"/>
    <w:rsid w:val="003520C3"/>
    <w:rsid w:val="00352C99"/>
    <w:rsid w:val="0035488E"/>
    <w:rsid w:val="00357C89"/>
    <w:rsid w:val="003635D5"/>
    <w:rsid w:val="00363ADE"/>
    <w:rsid w:val="003679B5"/>
    <w:rsid w:val="00372D0C"/>
    <w:rsid w:val="00373DC2"/>
    <w:rsid w:val="00374373"/>
    <w:rsid w:val="003772A5"/>
    <w:rsid w:val="003779E6"/>
    <w:rsid w:val="00380252"/>
    <w:rsid w:val="00381843"/>
    <w:rsid w:val="003818C0"/>
    <w:rsid w:val="00382973"/>
    <w:rsid w:val="00383215"/>
    <w:rsid w:val="0038373D"/>
    <w:rsid w:val="0038508F"/>
    <w:rsid w:val="00385E35"/>
    <w:rsid w:val="0038665B"/>
    <w:rsid w:val="00386FF9"/>
    <w:rsid w:val="00391902"/>
    <w:rsid w:val="00395749"/>
    <w:rsid w:val="0039684D"/>
    <w:rsid w:val="00396D28"/>
    <w:rsid w:val="003A1369"/>
    <w:rsid w:val="003A14FA"/>
    <w:rsid w:val="003A16F8"/>
    <w:rsid w:val="003A1E18"/>
    <w:rsid w:val="003A3813"/>
    <w:rsid w:val="003A4F4E"/>
    <w:rsid w:val="003B1280"/>
    <w:rsid w:val="003B1675"/>
    <w:rsid w:val="003B1EB8"/>
    <w:rsid w:val="003B3DFB"/>
    <w:rsid w:val="003C1140"/>
    <w:rsid w:val="003C184A"/>
    <w:rsid w:val="003C1D46"/>
    <w:rsid w:val="003C38A4"/>
    <w:rsid w:val="003C648F"/>
    <w:rsid w:val="003C6ECB"/>
    <w:rsid w:val="003C7197"/>
    <w:rsid w:val="003D28B3"/>
    <w:rsid w:val="003D3126"/>
    <w:rsid w:val="003D39B1"/>
    <w:rsid w:val="003D39E6"/>
    <w:rsid w:val="003D5536"/>
    <w:rsid w:val="003D58A0"/>
    <w:rsid w:val="003D681E"/>
    <w:rsid w:val="003D75C5"/>
    <w:rsid w:val="003D7CA0"/>
    <w:rsid w:val="003E1B3F"/>
    <w:rsid w:val="003E241F"/>
    <w:rsid w:val="003E2F36"/>
    <w:rsid w:val="003E3234"/>
    <w:rsid w:val="003E3E11"/>
    <w:rsid w:val="003E633E"/>
    <w:rsid w:val="003E69D2"/>
    <w:rsid w:val="003E6E4E"/>
    <w:rsid w:val="003F00CF"/>
    <w:rsid w:val="003F1A0C"/>
    <w:rsid w:val="003F25DF"/>
    <w:rsid w:val="003F2C30"/>
    <w:rsid w:val="003F3D5B"/>
    <w:rsid w:val="003F68D6"/>
    <w:rsid w:val="003F7943"/>
    <w:rsid w:val="00400938"/>
    <w:rsid w:val="00401AD8"/>
    <w:rsid w:val="00401C3C"/>
    <w:rsid w:val="00401D30"/>
    <w:rsid w:val="0040206C"/>
    <w:rsid w:val="00402B77"/>
    <w:rsid w:val="0040463B"/>
    <w:rsid w:val="0040516E"/>
    <w:rsid w:val="004051ED"/>
    <w:rsid w:val="004069BC"/>
    <w:rsid w:val="0041048A"/>
    <w:rsid w:val="004117A8"/>
    <w:rsid w:val="004122F0"/>
    <w:rsid w:val="004127A8"/>
    <w:rsid w:val="00412E8C"/>
    <w:rsid w:val="004136D8"/>
    <w:rsid w:val="004149BC"/>
    <w:rsid w:val="00417F9A"/>
    <w:rsid w:val="00422E01"/>
    <w:rsid w:val="00423872"/>
    <w:rsid w:val="00431DC9"/>
    <w:rsid w:val="00434C4E"/>
    <w:rsid w:val="00436177"/>
    <w:rsid w:val="00436804"/>
    <w:rsid w:val="0043691C"/>
    <w:rsid w:val="00436A7B"/>
    <w:rsid w:val="00437C67"/>
    <w:rsid w:val="004407AA"/>
    <w:rsid w:val="004437F4"/>
    <w:rsid w:val="00443DBC"/>
    <w:rsid w:val="00444B95"/>
    <w:rsid w:val="00445B12"/>
    <w:rsid w:val="00446B89"/>
    <w:rsid w:val="004479D5"/>
    <w:rsid w:val="00447DF6"/>
    <w:rsid w:val="00447EDD"/>
    <w:rsid w:val="004501B9"/>
    <w:rsid w:val="00452557"/>
    <w:rsid w:val="00453493"/>
    <w:rsid w:val="004541BD"/>
    <w:rsid w:val="004560DD"/>
    <w:rsid w:val="00456F04"/>
    <w:rsid w:val="0045766F"/>
    <w:rsid w:val="00460174"/>
    <w:rsid w:val="00461B1C"/>
    <w:rsid w:val="0046263A"/>
    <w:rsid w:val="00462865"/>
    <w:rsid w:val="00462E84"/>
    <w:rsid w:val="004636A2"/>
    <w:rsid w:val="00463ACF"/>
    <w:rsid w:val="004648F2"/>
    <w:rsid w:val="0046546E"/>
    <w:rsid w:val="004676E6"/>
    <w:rsid w:val="0047097A"/>
    <w:rsid w:val="004718EC"/>
    <w:rsid w:val="004723C9"/>
    <w:rsid w:val="00473933"/>
    <w:rsid w:val="004757BB"/>
    <w:rsid w:val="004758BA"/>
    <w:rsid w:val="0048285B"/>
    <w:rsid w:val="004831D8"/>
    <w:rsid w:val="00484E47"/>
    <w:rsid w:val="00485555"/>
    <w:rsid w:val="004864C6"/>
    <w:rsid w:val="00486601"/>
    <w:rsid w:val="00486AAF"/>
    <w:rsid w:val="00491BDD"/>
    <w:rsid w:val="00493A55"/>
    <w:rsid w:val="00494C79"/>
    <w:rsid w:val="004956DD"/>
    <w:rsid w:val="00496ECA"/>
    <w:rsid w:val="00497152"/>
    <w:rsid w:val="00497A6D"/>
    <w:rsid w:val="00497F49"/>
    <w:rsid w:val="004A1E82"/>
    <w:rsid w:val="004A266D"/>
    <w:rsid w:val="004A2874"/>
    <w:rsid w:val="004A4117"/>
    <w:rsid w:val="004A68B7"/>
    <w:rsid w:val="004A68E7"/>
    <w:rsid w:val="004A692F"/>
    <w:rsid w:val="004A7E6A"/>
    <w:rsid w:val="004B01B2"/>
    <w:rsid w:val="004B0FCC"/>
    <w:rsid w:val="004B1CCB"/>
    <w:rsid w:val="004B281C"/>
    <w:rsid w:val="004B3BC0"/>
    <w:rsid w:val="004B3EF0"/>
    <w:rsid w:val="004B478F"/>
    <w:rsid w:val="004B5255"/>
    <w:rsid w:val="004B5BA7"/>
    <w:rsid w:val="004B747B"/>
    <w:rsid w:val="004C0685"/>
    <w:rsid w:val="004C3ECC"/>
    <w:rsid w:val="004C4BCD"/>
    <w:rsid w:val="004D0846"/>
    <w:rsid w:val="004D60E0"/>
    <w:rsid w:val="004D69CB"/>
    <w:rsid w:val="004E04E9"/>
    <w:rsid w:val="004E2A61"/>
    <w:rsid w:val="004E4804"/>
    <w:rsid w:val="004E567B"/>
    <w:rsid w:val="004E66E7"/>
    <w:rsid w:val="004E6BB1"/>
    <w:rsid w:val="004E7991"/>
    <w:rsid w:val="004E7B24"/>
    <w:rsid w:val="004F42D4"/>
    <w:rsid w:val="004F47AB"/>
    <w:rsid w:val="004F4823"/>
    <w:rsid w:val="004F7A97"/>
    <w:rsid w:val="004F7DF4"/>
    <w:rsid w:val="00506829"/>
    <w:rsid w:val="0051253E"/>
    <w:rsid w:val="00516DFA"/>
    <w:rsid w:val="00517108"/>
    <w:rsid w:val="00521157"/>
    <w:rsid w:val="00521200"/>
    <w:rsid w:val="00521DB7"/>
    <w:rsid w:val="0052342B"/>
    <w:rsid w:val="00527CA5"/>
    <w:rsid w:val="00532B93"/>
    <w:rsid w:val="00533A1E"/>
    <w:rsid w:val="00534240"/>
    <w:rsid w:val="00534779"/>
    <w:rsid w:val="00536E7B"/>
    <w:rsid w:val="005373AF"/>
    <w:rsid w:val="00537410"/>
    <w:rsid w:val="00537AA1"/>
    <w:rsid w:val="00540657"/>
    <w:rsid w:val="005411A9"/>
    <w:rsid w:val="005454D4"/>
    <w:rsid w:val="00546508"/>
    <w:rsid w:val="00546826"/>
    <w:rsid w:val="00546E7D"/>
    <w:rsid w:val="0055183B"/>
    <w:rsid w:val="00557027"/>
    <w:rsid w:val="0056018A"/>
    <w:rsid w:val="005601AC"/>
    <w:rsid w:val="00563D4A"/>
    <w:rsid w:val="0056454B"/>
    <w:rsid w:val="00565769"/>
    <w:rsid w:val="005662A6"/>
    <w:rsid w:val="00567F4D"/>
    <w:rsid w:val="00570706"/>
    <w:rsid w:val="0057628C"/>
    <w:rsid w:val="0057721D"/>
    <w:rsid w:val="005774DB"/>
    <w:rsid w:val="0058126F"/>
    <w:rsid w:val="005820B8"/>
    <w:rsid w:val="00582B96"/>
    <w:rsid w:val="00584504"/>
    <w:rsid w:val="005864A1"/>
    <w:rsid w:val="00587DA9"/>
    <w:rsid w:val="00590042"/>
    <w:rsid w:val="00591508"/>
    <w:rsid w:val="00592400"/>
    <w:rsid w:val="00592FFE"/>
    <w:rsid w:val="005937D3"/>
    <w:rsid w:val="00594369"/>
    <w:rsid w:val="005944F3"/>
    <w:rsid w:val="00595953"/>
    <w:rsid w:val="00596C1C"/>
    <w:rsid w:val="00596D72"/>
    <w:rsid w:val="005970D5"/>
    <w:rsid w:val="0059789C"/>
    <w:rsid w:val="005A11E6"/>
    <w:rsid w:val="005A5526"/>
    <w:rsid w:val="005A6D87"/>
    <w:rsid w:val="005B051E"/>
    <w:rsid w:val="005B1734"/>
    <w:rsid w:val="005B5BD3"/>
    <w:rsid w:val="005B6F1F"/>
    <w:rsid w:val="005B7D57"/>
    <w:rsid w:val="005C0561"/>
    <w:rsid w:val="005C05F1"/>
    <w:rsid w:val="005C0768"/>
    <w:rsid w:val="005C542B"/>
    <w:rsid w:val="005D0050"/>
    <w:rsid w:val="005D1939"/>
    <w:rsid w:val="005D1E7F"/>
    <w:rsid w:val="005D32F4"/>
    <w:rsid w:val="005D3472"/>
    <w:rsid w:val="005D3E02"/>
    <w:rsid w:val="005D432F"/>
    <w:rsid w:val="005D4BAC"/>
    <w:rsid w:val="005D55B3"/>
    <w:rsid w:val="005D56EB"/>
    <w:rsid w:val="005D5EC3"/>
    <w:rsid w:val="005E08CD"/>
    <w:rsid w:val="005E1265"/>
    <w:rsid w:val="005E1FC4"/>
    <w:rsid w:val="005E22C9"/>
    <w:rsid w:val="005E32CC"/>
    <w:rsid w:val="005E660D"/>
    <w:rsid w:val="005E70E0"/>
    <w:rsid w:val="005E7219"/>
    <w:rsid w:val="005F31C1"/>
    <w:rsid w:val="005F4A56"/>
    <w:rsid w:val="005F5000"/>
    <w:rsid w:val="005F68C8"/>
    <w:rsid w:val="005F754C"/>
    <w:rsid w:val="006000B5"/>
    <w:rsid w:val="006020E5"/>
    <w:rsid w:val="006035FB"/>
    <w:rsid w:val="006042B8"/>
    <w:rsid w:val="00607747"/>
    <w:rsid w:val="0061002B"/>
    <w:rsid w:val="00610FAD"/>
    <w:rsid w:val="0061383D"/>
    <w:rsid w:val="00614DC2"/>
    <w:rsid w:val="00614FFF"/>
    <w:rsid w:val="006155DA"/>
    <w:rsid w:val="00615DF5"/>
    <w:rsid w:val="00620022"/>
    <w:rsid w:val="0062590C"/>
    <w:rsid w:val="00627384"/>
    <w:rsid w:val="00630D49"/>
    <w:rsid w:val="00630F36"/>
    <w:rsid w:val="006319FD"/>
    <w:rsid w:val="00631E6A"/>
    <w:rsid w:val="00631FC3"/>
    <w:rsid w:val="00632FF3"/>
    <w:rsid w:val="006332D5"/>
    <w:rsid w:val="00633D20"/>
    <w:rsid w:val="00633FD8"/>
    <w:rsid w:val="00636C63"/>
    <w:rsid w:val="00637BA6"/>
    <w:rsid w:val="00640763"/>
    <w:rsid w:val="00640BD5"/>
    <w:rsid w:val="006412A2"/>
    <w:rsid w:val="00643C49"/>
    <w:rsid w:val="00643CC4"/>
    <w:rsid w:val="00646376"/>
    <w:rsid w:val="006465FA"/>
    <w:rsid w:val="00647310"/>
    <w:rsid w:val="006523D3"/>
    <w:rsid w:val="00653D86"/>
    <w:rsid w:val="00655D33"/>
    <w:rsid w:val="00660466"/>
    <w:rsid w:val="00665254"/>
    <w:rsid w:val="006657CB"/>
    <w:rsid w:val="00665B21"/>
    <w:rsid w:val="00666486"/>
    <w:rsid w:val="0067170F"/>
    <w:rsid w:val="00672B98"/>
    <w:rsid w:val="00672E0C"/>
    <w:rsid w:val="006740A5"/>
    <w:rsid w:val="00675ACC"/>
    <w:rsid w:val="00677014"/>
    <w:rsid w:val="00677A1B"/>
    <w:rsid w:val="00677A1F"/>
    <w:rsid w:val="00677F89"/>
    <w:rsid w:val="00682D3B"/>
    <w:rsid w:val="00683304"/>
    <w:rsid w:val="00683D17"/>
    <w:rsid w:val="00685C96"/>
    <w:rsid w:val="00686D8E"/>
    <w:rsid w:val="006873D9"/>
    <w:rsid w:val="00687CDD"/>
    <w:rsid w:val="0069070D"/>
    <w:rsid w:val="00691895"/>
    <w:rsid w:val="00692393"/>
    <w:rsid w:val="00693DFC"/>
    <w:rsid w:val="00694711"/>
    <w:rsid w:val="0069512D"/>
    <w:rsid w:val="006964B6"/>
    <w:rsid w:val="006A01EC"/>
    <w:rsid w:val="006A1DF1"/>
    <w:rsid w:val="006A29C7"/>
    <w:rsid w:val="006A3273"/>
    <w:rsid w:val="006A32F9"/>
    <w:rsid w:val="006A4154"/>
    <w:rsid w:val="006A5E05"/>
    <w:rsid w:val="006A78F5"/>
    <w:rsid w:val="006B103B"/>
    <w:rsid w:val="006B11DC"/>
    <w:rsid w:val="006B2292"/>
    <w:rsid w:val="006B2629"/>
    <w:rsid w:val="006B3922"/>
    <w:rsid w:val="006B3D89"/>
    <w:rsid w:val="006B4AE6"/>
    <w:rsid w:val="006B6E37"/>
    <w:rsid w:val="006B701C"/>
    <w:rsid w:val="006C1211"/>
    <w:rsid w:val="006C1B50"/>
    <w:rsid w:val="006C27CF"/>
    <w:rsid w:val="006C4E54"/>
    <w:rsid w:val="006C5D00"/>
    <w:rsid w:val="006D2F4E"/>
    <w:rsid w:val="006D7B4D"/>
    <w:rsid w:val="006E01E5"/>
    <w:rsid w:val="006E0470"/>
    <w:rsid w:val="006E0C6E"/>
    <w:rsid w:val="006E4250"/>
    <w:rsid w:val="006E6715"/>
    <w:rsid w:val="006E6744"/>
    <w:rsid w:val="006E796C"/>
    <w:rsid w:val="006F0AD7"/>
    <w:rsid w:val="006F1811"/>
    <w:rsid w:val="006F1CCB"/>
    <w:rsid w:val="006F41B7"/>
    <w:rsid w:val="006F44CA"/>
    <w:rsid w:val="006F463D"/>
    <w:rsid w:val="006F4874"/>
    <w:rsid w:val="006F793A"/>
    <w:rsid w:val="007005FC"/>
    <w:rsid w:val="00704C12"/>
    <w:rsid w:val="00704D5E"/>
    <w:rsid w:val="00705E96"/>
    <w:rsid w:val="00710C83"/>
    <w:rsid w:val="00711AC6"/>
    <w:rsid w:val="00712D22"/>
    <w:rsid w:val="0071334E"/>
    <w:rsid w:val="0071457B"/>
    <w:rsid w:val="00714E85"/>
    <w:rsid w:val="0071524D"/>
    <w:rsid w:val="00717FFA"/>
    <w:rsid w:val="007202D2"/>
    <w:rsid w:val="00722160"/>
    <w:rsid w:val="00725644"/>
    <w:rsid w:val="0072749D"/>
    <w:rsid w:val="00727CB6"/>
    <w:rsid w:val="0073141F"/>
    <w:rsid w:val="007318ED"/>
    <w:rsid w:val="00731DC2"/>
    <w:rsid w:val="00733C3A"/>
    <w:rsid w:val="00733F2B"/>
    <w:rsid w:val="00735E22"/>
    <w:rsid w:val="007363C1"/>
    <w:rsid w:val="0074074A"/>
    <w:rsid w:val="007408B3"/>
    <w:rsid w:val="00741DD4"/>
    <w:rsid w:val="0074384B"/>
    <w:rsid w:val="00745672"/>
    <w:rsid w:val="00745F38"/>
    <w:rsid w:val="007513A1"/>
    <w:rsid w:val="00752BB1"/>
    <w:rsid w:val="00753DE7"/>
    <w:rsid w:val="007567B0"/>
    <w:rsid w:val="00757F56"/>
    <w:rsid w:val="0076342E"/>
    <w:rsid w:val="007669B6"/>
    <w:rsid w:val="00767377"/>
    <w:rsid w:val="00767523"/>
    <w:rsid w:val="0077253B"/>
    <w:rsid w:val="0077299B"/>
    <w:rsid w:val="00774431"/>
    <w:rsid w:val="00774B8E"/>
    <w:rsid w:val="00776BCB"/>
    <w:rsid w:val="007770A7"/>
    <w:rsid w:val="00780EC1"/>
    <w:rsid w:val="00781E5B"/>
    <w:rsid w:val="00782C40"/>
    <w:rsid w:val="00784A35"/>
    <w:rsid w:val="0078598E"/>
    <w:rsid w:val="007861BE"/>
    <w:rsid w:val="00786C2C"/>
    <w:rsid w:val="00786E9D"/>
    <w:rsid w:val="00792403"/>
    <w:rsid w:val="00792E53"/>
    <w:rsid w:val="00797B36"/>
    <w:rsid w:val="007A00BC"/>
    <w:rsid w:val="007A0F26"/>
    <w:rsid w:val="007A1B72"/>
    <w:rsid w:val="007A31BD"/>
    <w:rsid w:val="007A4792"/>
    <w:rsid w:val="007A6CEB"/>
    <w:rsid w:val="007A7DA0"/>
    <w:rsid w:val="007A7F46"/>
    <w:rsid w:val="007B1AA5"/>
    <w:rsid w:val="007B1C7A"/>
    <w:rsid w:val="007B2107"/>
    <w:rsid w:val="007B2819"/>
    <w:rsid w:val="007B407D"/>
    <w:rsid w:val="007B4408"/>
    <w:rsid w:val="007B5893"/>
    <w:rsid w:val="007B6DFE"/>
    <w:rsid w:val="007B77C3"/>
    <w:rsid w:val="007B7E96"/>
    <w:rsid w:val="007C06A1"/>
    <w:rsid w:val="007C3B47"/>
    <w:rsid w:val="007C5213"/>
    <w:rsid w:val="007C785B"/>
    <w:rsid w:val="007D01F2"/>
    <w:rsid w:val="007D0BAD"/>
    <w:rsid w:val="007D0E46"/>
    <w:rsid w:val="007D0EFB"/>
    <w:rsid w:val="007D10D4"/>
    <w:rsid w:val="007D25D5"/>
    <w:rsid w:val="007D3B2B"/>
    <w:rsid w:val="007D4BCE"/>
    <w:rsid w:val="007D7BD8"/>
    <w:rsid w:val="007E037C"/>
    <w:rsid w:val="007E0F99"/>
    <w:rsid w:val="007E2C3E"/>
    <w:rsid w:val="007E3D91"/>
    <w:rsid w:val="007E4C7A"/>
    <w:rsid w:val="007E5618"/>
    <w:rsid w:val="007F0078"/>
    <w:rsid w:val="007F0435"/>
    <w:rsid w:val="007F21AB"/>
    <w:rsid w:val="007F30C0"/>
    <w:rsid w:val="007F3DDE"/>
    <w:rsid w:val="007F5154"/>
    <w:rsid w:val="007F573C"/>
    <w:rsid w:val="007F5CCF"/>
    <w:rsid w:val="007F65DF"/>
    <w:rsid w:val="007F68F6"/>
    <w:rsid w:val="007F6B68"/>
    <w:rsid w:val="007F70D6"/>
    <w:rsid w:val="00800BE6"/>
    <w:rsid w:val="00801861"/>
    <w:rsid w:val="00801C9C"/>
    <w:rsid w:val="00803289"/>
    <w:rsid w:val="00803B0D"/>
    <w:rsid w:val="00803E05"/>
    <w:rsid w:val="008078DB"/>
    <w:rsid w:val="00807944"/>
    <w:rsid w:val="00807F9C"/>
    <w:rsid w:val="00811388"/>
    <w:rsid w:val="0081284A"/>
    <w:rsid w:val="00813070"/>
    <w:rsid w:val="00813A1E"/>
    <w:rsid w:val="008175F5"/>
    <w:rsid w:val="00817634"/>
    <w:rsid w:val="00817C53"/>
    <w:rsid w:val="0082023A"/>
    <w:rsid w:val="00820355"/>
    <w:rsid w:val="00820AD6"/>
    <w:rsid w:val="00820FDD"/>
    <w:rsid w:val="008211BF"/>
    <w:rsid w:val="008215ED"/>
    <w:rsid w:val="00821FB5"/>
    <w:rsid w:val="0082231D"/>
    <w:rsid w:val="008225F8"/>
    <w:rsid w:val="00822C81"/>
    <w:rsid w:val="00823EB4"/>
    <w:rsid w:val="00827FB3"/>
    <w:rsid w:val="0083038B"/>
    <w:rsid w:val="00831100"/>
    <w:rsid w:val="00832616"/>
    <w:rsid w:val="00834113"/>
    <w:rsid w:val="00834DFD"/>
    <w:rsid w:val="00837EA6"/>
    <w:rsid w:val="008420AD"/>
    <w:rsid w:val="008425D6"/>
    <w:rsid w:val="00842805"/>
    <w:rsid w:val="00842EFE"/>
    <w:rsid w:val="0084339C"/>
    <w:rsid w:val="0084476E"/>
    <w:rsid w:val="00846CD1"/>
    <w:rsid w:val="00847445"/>
    <w:rsid w:val="0085037E"/>
    <w:rsid w:val="00851EE3"/>
    <w:rsid w:val="00852619"/>
    <w:rsid w:val="00852FB3"/>
    <w:rsid w:val="008545AC"/>
    <w:rsid w:val="0085590A"/>
    <w:rsid w:val="00855D25"/>
    <w:rsid w:val="008564CA"/>
    <w:rsid w:val="00860800"/>
    <w:rsid w:val="00860C3F"/>
    <w:rsid w:val="00862BFC"/>
    <w:rsid w:val="00865608"/>
    <w:rsid w:val="0087156B"/>
    <w:rsid w:val="00872B4A"/>
    <w:rsid w:val="008760B5"/>
    <w:rsid w:val="00877A66"/>
    <w:rsid w:val="00877FB2"/>
    <w:rsid w:val="0088605C"/>
    <w:rsid w:val="008866E8"/>
    <w:rsid w:val="00886E17"/>
    <w:rsid w:val="00887E8A"/>
    <w:rsid w:val="00891EA4"/>
    <w:rsid w:val="008974FD"/>
    <w:rsid w:val="00897866"/>
    <w:rsid w:val="008A094B"/>
    <w:rsid w:val="008A2DB8"/>
    <w:rsid w:val="008A3013"/>
    <w:rsid w:val="008A4AA5"/>
    <w:rsid w:val="008A4EC0"/>
    <w:rsid w:val="008A5C25"/>
    <w:rsid w:val="008B5199"/>
    <w:rsid w:val="008B56AC"/>
    <w:rsid w:val="008B6ED2"/>
    <w:rsid w:val="008B7F77"/>
    <w:rsid w:val="008C02CB"/>
    <w:rsid w:val="008C39AD"/>
    <w:rsid w:val="008C3DFD"/>
    <w:rsid w:val="008C4280"/>
    <w:rsid w:val="008C4BBE"/>
    <w:rsid w:val="008C5E52"/>
    <w:rsid w:val="008C6B05"/>
    <w:rsid w:val="008C7E3D"/>
    <w:rsid w:val="008D2499"/>
    <w:rsid w:val="008D2918"/>
    <w:rsid w:val="008D39B4"/>
    <w:rsid w:val="008E305A"/>
    <w:rsid w:val="008E5E31"/>
    <w:rsid w:val="008E7770"/>
    <w:rsid w:val="008F481B"/>
    <w:rsid w:val="009001C0"/>
    <w:rsid w:val="0090334B"/>
    <w:rsid w:val="00904BE4"/>
    <w:rsid w:val="00905147"/>
    <w:rsid w:val="0090539E"/>
    <w:rsid w:val="009059FD"/>
    <w:rsid w:val="00906A0F"/>
    <w:rsid w:val="00910C6F"/>
    <w:rsid w:val="00910E02"/>
    <w:rsid w:val="0091339E"/>
    <w:rsid w:val="00913513"/>
    <w:rsid w:val="009151CE"/>
    <w:rsid w:val="00915AC4"/>
    <w:rsid w:val="00916C1D"/>
    <w:rsid w:val="009171CF"/>
    <w:rsid w:val="00917C7A"/>
    <w:rsid w:val="00921335"/>
    <w:rsid w:val="00923C53"/>
    <w:rsid w:val="0092646E"/>
    <w:rsid w:val="0092668D"/>
    <w:rsid w:val="00930908"/>
    <w:rsid w:val="00930F80"/>
    <w:rsid w:val="00933AE8"/>
    <w:rsid w:val="0093553F"/>
    <w:rsid w:val="009360E4"/>
    <w:rsid w:val="00936D4A"/>
    <w:rsid w:val="00942686"/>
    <w:rsid w:val="0094321C"/>
    <w:rsid w:val="009439EC"/>
    <w:rsid w:val="00943F16"/>
    <w:rsid w:val="00945BAC"/>
    <w:rsid w:val="00946ACB"/>
    <w:rsid w:val="00946F1E"/>
    <w:rsid w:val="00947781"/>
    <w:rsid w:val="009503BE"/>
    <w:rsid w:val="00951269"/>
    <w:rsid w:val="00952928"/>
    <w:rsid w:val="00952AEC"/>
    <w:rsid w:val="009530DE"/>
    <w:rsid w:val="00954210"/>
    <w:rsid w:val="009553A3"/>
    <w:rsid w:val="00955DAC"/>
    <w:rsid w:val="00955DB7"/>
    <w:rsid w:val="00957624"/>
    <w:rsid w:val="00957E2E"/>
    <w:rsid w:val="0096005D"/>
    <w:rsid w:val="00960A1D"/>
    <w:rsid w:val="00961D16"/>
    <w:rsid w:val="00962093"/>
    <w:rsid w:val="0096363B"/>
    <w:rsid w:val="00964E1D"/>
    <w:rsid w:val="00971B92"/>
    <w:rsid w:val="00975EDB"/>
    <w:rsid w:val="0097728B"/>
    <w:rsid w:val="009773EF"/>
    <w:rsid w:val="00977CA4"/>
    <w:rsid w:val="009808E4"/>
    <w:rsid w:val="00980EDB"/>
    <w:rsid w:val="0098359D"/>
    <w:rsid w:val="00983A26"/>
    <w:rsid w:val="00985FEE"/>
    <w:rsid w:val="00986462"/>
    <w:rsid w:val="00986845"/>
    <w:rsid w:val="00986BCC"/>
    <w:rsid w:val="0098760C"/>
    <w:rsid w:val="00990115"/>
    <w:rsid w:val="009906D4"/>
    <w:rsid w:val="00991288"/>
    <w:rsid w:val="009919B1"/>
    <w:rsid w:val="00991A3A"/>
    <w:rsid w:val="009933FE"/>
    <w:rsid w:val="0099795B"/>
    <w:rsid w:val="009A055A"/>
    <w:rsid w:val="009A171A"/>
    <w:rsid w:val="009A184B"/>
    <w:rsid w:val="009A4A23"/>
    <w:rsid w:val="009A60C8"/>
    <w:rsid w:val="009A7001"/>
    <w:rsid w:val="009B0F4E"/>
    <w:rsid w:val="009B108B"/>
    <w:rsid w:val="009B29A8"/>
    <w:rsid w:val="009B50D0"/>
    <w:rsid w:val="009B5EEE"/>
    <w:rsid w:val="009C19AF"/>
    <w:rsid w:val="009C3D95"/>
    <w:rsid w:val="009C50DE"/>
    <w:rsid w:val="009C6D0C"/>
    <w:rsid w:val="009C7574"/>
    <w:rsid w:val="009D0C96"/>
    <w:rsid w:val="009D11EB"/>
    <w:rsid w:val="009D1B0D"/>
    <w:rsid w:val="009D1B61"/>
    <w:rsid w:val="009D643A"/>
    <w:rsid w:val="009D683D"/>
    <w:rsid w:val="009D6EF3"/>
    <w:rsid w:val="009D7FE7"/>
    <w:rsid w:val="009E0AF3"/>
    <w:rsid w:val="009E130A"/>
    <w:rsid w:val="009E17DD"/>
    <w:rsid w:val="009E1B60"/>
    <w:rsid w:val="009E1D87"/>
    <w:rsid w:val="009E254E"/>
    <w:rsid w:val="009E2A0B"/>
    <w:rsid w:val="009E4189"/>
    <w:rsid w:val="009E44A8"/>
    <w:rsid w:val="009E48DE"/>
    <w:rsid w:val="009E4C81"/>
    <w:rsid w:val="009E5869"/>
    <w:rsid w:val="009E5CCE"/>
    <w:rsid w:val="009E6432"/>
    <w:rsid w:val="009E6B10"/>
    <w:rsid w:val="009E79BA"/>
    <w:rsid w:val="009F165D"/>
    <w:rsid w:val="009F1E9C"/>
    <w:rsid w:val="009F22C9"/>
    <w:rsid w:val="009F22E5"/>
    <w:rsid w:val="009F4A5D"/>
    <w:rsid w:val="009F5616"/>
    <w:rsid w:val="009F5724"/>
    <w:rsid w:val="009F70E6"/>
    <w:rsid w:val="009F74C4"/>
    <w:rsid w:val="009F7DEE"/>
    <w:rsid w:val="00A00811"/>
    <w:rsid w:val="00A00A50"/>
    <w:rsid w:val="00A02BCE"/>
    <w:rsid w:val="00A02BE3"/>
    <w:rsid w:val="00A03259"/>
    <w:rsid w:val="00A04320"/>
    <w:rsid w:val="00A048BF"/>
    <w:rsid w:val="00A07277"/>
    <w:rsid w:val="00A11942"/>
    <w:rsid w:val="00A157EB"/>
    <w:rsid w:val="00A171EF"/>
    <w:rsid w:val="00A2559F"/>
    <w:rsid w:val="00A2626A"/>
    <w:rsid w:val="00A262FF"/>
    <w:rsid w:val="00A26876"/>
    <w:rsid w:val="00A27AA3"/>
    <w:rsid w:val="00A27D02"/>
    <w:rsid w:val="00A3045B"/>
    <w:rsid w:val="00A30DCD"/>
    <w:rsid w:val="00A317BC"/>
    <w:rsid w:val="00A32474"/>
    <w:rsid w:val="00A33CC9"/>
    <w:rsid w:val="00A368A3"/>
    <w:rsid w:val="00A400E1"/>
    <w:rsid w:val="00A40B15"/>
    <w:rsid w:val="00A42FB6"/>
    <w:rsid w:val="00A45841"/>
    <w:rsid w:val="00A46152"/>
    <w:rsid w:val="00A46DAD"/>
    <w:rsid w:val="00A52019"/>
    <w:rsid w:val="00A524C8"/>
    <w:rsid w:val="00A5521E"/>
    <w:rsid w:val="00A55DE1"/>
    <w:rsid w:val="00A5630B"/>
    <w:rsid w:val="00A614F7"/>
    <w:rsid w:val="00A61FCF"/>
    <w:rsid w:val="00A655DD"/>
    <w:rsid w:val="00A6607A"/>
    <w:rsid w:val="00A66771"/>
    <w:rsid w:val="00A67520"/>
    <w:rsid w:val="00A67BEB"/>
    <w:rsid w:val="00A7317B"/>
    <w:rsid w:val="00A7531A"/>
    <w:rsid w:val="00A7596E"/>
    <w:rsid w:val="00A75D97"/>
    <w:rsid w:val="00A75DD7"/>
    <w:rsid w:val="00A760B6"/>
    <w:rsid w:val="00A76C1D"/>
    <w:rsid w:val="00A770F8"/>
    <w:rsid w:val="00A800B5"/>
    <w:rsid w:val="00A81867"/>
    <w:rsid w:val="00A81D09"/>
    <w:rsid w:val="00A84DE6"/>
    <w:rsid w:val="00A856EB"/>
    <w:rsid w:val="00A85EE5"/>
    <w:rsid w:val="00A861A8"/>
    <w:rsid w:val="00A87143"/>
    <w:rsid w:val="00A905CF"/>
    <w:rsid w:val="00A90691"/>
    <w:rsid w:val="00A921B4"/>
    <w:rsid w:val="00A92887"/>
    <w:rsid w:val="00A93F23"/>
    <w:rsid w:val="00A94738"/>
    <w:rsid w:val="00A9628F"/>
    <w:rsid w:val="00A973CA"/>
    <w:rsid w:val="00AA0476"/>
    <w:rsid w:val="00AA23FA"/>
    <w:rsid w:val="00AA247C"/>
    <w:rsid w:val="00AA7C38"/>
    <w:rsid w:val="00AB2640"/>
    <w:rsid w:val="00AB5FDC"/>
    <w:rsid w:val="00AB5FE6"/>
    <w:rsid w:val="00AC04AF"/>
    <w:rsid w:val="00AC1042"/>
    <w:rsid w:val="00AC2139"/>
    <w:rsid w:val="00AC5221"/>
    <w:rsid w:val="00AC626C"/>
    <w:rsid w:val="00AC7819"/>
    <w:rsid w:val="00AD2381"/>
    <w:rsid w:val="00AD25F4"/>
    <w:rsid w:val="00AD357B"/>
    <w:rsid w:val="00AD431D"/>
    <w:rsid w:val="00AD6367"/>
    <w:rsid w:val="00AE03E2"/>
    <w:rsid w:val="00AE06AB"/>
    <w:rsid w:val="00AE08D1"/>
    <w:rsid w:val="00AE15EE"/>
    <w:rsid w:val="00AE25F2"/>
    <w:rsid w:val="00AE27DC"/>
    <w:rsid w:val="00AE318F"/>
    <w:rsid w:val="00AE351D"/>
    <w:rsid w:val="00AE3751"/>
    <w:rsid w:val="00AE5E9D"/>
    <w:rsid w:val="00AF13A3"/>
    <w:rsid w:val="00AF2086"/>
    <w:rsid w:val="00AF3931"/>
    <w:rsid w:val="00AF487F"/>
    <w:rsid w:val="00AF6C03"/>
    <w:rsid w:val="00AF6E91"/>
    <w:rsid w:val="00AF73F0"/>
    <w:rsid w:val="00AF79FD"/>
    <w:rsid w:val="00AF7AA8"/>
    <w:rsid w:val="00B00933"/>
    <w:rsid w:val="00B013CD"/>
    <w:rsid w:val="00B015BD"/>
    <w:rsid w:val="00B0341F"/>
    <w:rsid w:val="00B046A7"/>
    <w:rsid w:val="00B0665C"/>
    <w:rsid w:val="00B06925"/>
    <w:rsid w:val="00B10248"/>
    <w:rsid w:val="00B10323"/>
    <w:rsid w:val="00B1093F"/>
    <w:rsid w:val="00B1263E"/>
    <w:rsid w:val="00B16E56"/>
    <w:rsid w:val="00B20CAC"/>
    <w:rsid w:val="00B20CD7"/>
    <w:rsid w:val="00B22811"/>
    <w:rsid w:val="00B22CB2"/>
    <w:rsid w:val="00B22FB6"/>
    <w:rsid w:val="00B230A1"/>
    <w:rsid w:val="00B231D5"/>
    <w:rsid w:val="00B25AF9"/>
    <w:rsid w:val="00B3403C"/>
    <w:rsid w:val="00B3482C"/>
    <w:rsid w:val="00B361CA"/>
    <w:rsid w:val="00B37198"/>
    <w:rsid w:val="00B373CA"/>
    <w:rsid w:val="00B37524"/>
    <w:rsid w:val="00B40BC1"/>
    <w:rsid w:val="00B41165"/>
    <w:rsid w:val="00B41253"/>
    <w:rsid w:val="00B42CA0"/>
    <w:rsid w:val="00B44E83"/>
    <w:rsid w:val="00B469A2"/>
    <w:rsid w:val="00B4765F"/>
    <w:rsid w:val="00B50761"/>
    <w:rsid w:val="00B537FA"/>
    <w:rsid w:val="00B53997"/>
    <w:rsid w:val="00B564A9"/>
    <w:rsid w:val="00B62C67"/>
    <w:rsid w:val="00B63616"/>
    <w:rsid w:val="00B65999"/>
    <w:rsid w:val="00B65A50"/>
    <w:rsid w:val="00B66BC4"/>
    <w:rsid w:val="00B73208"/>
    <w:rsid w:val="00B73E9F"/>
    <w:rsid w:val="00B74AC8"/>
    <w:rsid w:val="00B74F57"/>
    <w:rsid w:val="00B77A37"/>
    <w:rsid w:val="00B77BAD"/>
    <w:rsid w:val="00B808C0"/>
    <w:rsid w:val="00B80B10"/>
    <w:rsid w:val="00B82BE3"/>
    <w:rsid w:val="00B87054"/>
    <w:rsid w:val="00B876D4"/>
    <w:rsid w:val="00B87F9A"/>
    <w:rsid w:val="00B920D7"/>
    <w:rsid w:val="00B928DC"/>
    <w:rsid w:val="00B960B2"/>
    <w:rsid w:val="00B969BA"/>
    <w:rsid w:val="00B96F27"/>
    <w:rsid w:val="00BA014C"/>
    <w:rsid w:val="00BA2B6A"/>
    <w:rsid w:val="00BA311A"/>
    <w:rsid w:val="00BA44BC"/>
    <w:rsid w:val="00BA48CA"/>
    <w:rsid w:val="00BA5A77"/>
    <w:rsid w:val="00BA7391"/>
    <w:rsid w:val="00BB1CD1"/>
    <w:rsid w:val="00BB4DFC"/>
    <w:rsid w:val="00BB5104"/>
    <w:rsid w:val="00BB5CE9"/>
    <w:rsid w:val="00BC087F"/>
    <w:rsid w:val="00BC0B51"/>
    <w:rsid w:val="00BC2EC1"/>
    <w:rsid w:val="00BC360F"/>
    <w:rsid w:val="00BC3EDF"/>
    <w:rsid w:val="00BC676B"/>
    <w:rsid w:val="00BC6B9F"/>
    <w:rsid w:val="00BC7070"/>
    <w:rsid w:val="00BC7097"/>
    <w:rsid w:val="00BC7802"/>
    <w:rsid w:val="00BD14F1"/>
    <w:rsid w:val="00BD48B4"/>
    <w:rsid w:val="00BD7E11"/>
    <w:rsid w:val="00BE1282"/>
    <w:rsid w:val="00BE4015"/>
    <w:rsid w:val="00BE4043"/>
    <w:rsid w:val="00BE4EE1"/>
    <w:rsid w:val="00BE7D3C"/>
    <w:rsid w:val="00BF112A"/>
    <w:rsid w:val="00BF31D4"/>
    <w:rsid w:val="00BF3643"/>
    <w:rsid w:val="00BF4143"/>
    <w:rsid w:val="00BF5870"/>
    <w:rsid w:val="00BF5ECF"/>
    <w:rsid w:val="00BF60DF"/>
    <w:rsid w:val="00BF75F1"/>
    <w:rsid w:val="00BF772C"/>
    <w:rsid w:val="00C01034"/>
    <w:rsid w:val="00C02867"/>
    <w:rsid w:val="00C02935"/>
    <w:rsid w:val="00C033CD"/>
    <w:rsid w:val="00C03403"/>
    <w:rsid w:val="00C0379A"/>
    <w:rsid w:val="00C03ED5"/>
    <w:rsid w:val="00C04D3B"/>
    <w:rsid w:val="00C0503D"/>
    <w:rsid w:val="00C07521"/>
    <w:rsid w:val="00C131BF"/>
    <w:rsid w:val="00C135A8"/>
    <w:rsid w:val="00C13677"/>
    <w:rsid w:val="00C223CA"/>
    <w:rsid w:val="00C23177"/>
    <w:rsid w:val="00C23415"/>
    <w:rsid w:val="00C239DD"/>
    <w:rsid w:val="00C249B9"/>
    <w:rsid w:val="00C24F0C"/>
    <w:rsid w:val="00C2541C"/>
    <w:rsid w:val="00C25B8D"/>
    <w:rsid w:val="00C26BDE"/>
    <w:rsid w:val="00C30086"/>
    <w:rsid w:val="00C3287D"/>
    <w:rsid w:val="00C32982"/>
    <w:rsid w:val="00C3473D"/>
    <w:rsid w:val="00C35A2B"/>
    <w:rsid w:val="00C360F4"/>
    <w:rsid w:val="00C401C4"/>
    <w:rsid w:val="00C42F92"/>
    <w:rsid w:val="00C43FBD"/>
    <w:rsid w:val="00C45C24"/>
    <w:rsid w:val="00C5167F"/>
    <w:rsid w:val="00C51875"/>
    <w:rsid w:val="00C52BD2"/>
    <w:rsid w:val="00C5414E"/>
    <w:rsid w:val="00C54A07"/>
    <w:rsid w:val="00C566AA"/>
    <w:rsid w:val="00C576A7"/>
    <w:rsid w:val="00C57D00"/>
    <w:rsid w:val="00C57FC0"/>
    <w:rsid w:val="00C60CFA"/>
    <w:rsid w:val="00C60F0B"/>
    <w:rsid w:val="00C62B88"/>
    <w:rsid w:val="00C63563"/>
    <w:rsid w:val="00C637E3"/>
    <w:rsid w:val="00C64045"/>
    <w:rsid w:val="00C6510F"/>
    <w:rsid w:val="00C659E8"/>
    <w:rsid w:val="00C65D18"/>
    <w:rsid w:val="00C70383"/>
    <w:rsid w:val="00C70704"/>
    <w:rsid w:val="00C70E88"/>
    <w:rsid w:val="00C72086"/>
    <w:rsid w:val="00C776F7"/>
    <w:rsid w:val="00C77DA0"/>
    <w:rsid w:val="00C81F9E"/>
    <w:rsid w:val="00C82B76"/>
    <w:rsid w:val="00C84CBB"/>
    <w:rsid w:val="00C84E7C"/>
    <w:rsid w:val="00C8558C"/>
    <w:rsid w:val="00C85B5E"/>
    <w:rsid w:val="00C874D5"/>
    <w:rsid w:val="00C87869"/>
    <w:rsid w:val="00C917CA"/>
    <w:rsid w:val="00C94338"/>
    <w:rsid w:val="00C94D5D"/>
    <w:rsid w:val="00C9654F"/>
    <w:rsid w:val="00C96CB5"/>
    <w:rsid w:val="00C97C27"/>
    <w:rsid w:val="00CA1698"/>
    <w:rsid w:val="00CA4265"/>
    <w:rsid w:val="00CA75AB"/>
    <w:rsid w:val="00CB755E"/>
    <w:rsid w:val="00CC08FD"/>
    <w:rsid w:val="00CC42B5"/>
    <w:rsid w:val="00CC4D08"/>
    <w:rsid w:val="00CC54C7"/>
    <w:rsid w:val="00CC5F36"/>
    <w:rsid w:val="00CC7335"/>
    <w:rsid w:val="00CC7E79"/>
    <w:rsid w:val="00CD0192"/>
    <w:rsid w:val="00CD0901"/>
    <w:rsid w:val="00CD238E"/>
    <w:rsid w:val="00CE3725"/>
    <w:rsid w:val="00CE3EE8"/>
    <w:rsid w:val="00CE5509"/>
    <w:rsid w:val="00CE5794"/>
    <w:rsid w:val="00CE6CE6"/>
    <w:rsid w:val="00CF0424"/>
    <w:rsid w:val="00CF42AA"/>
    <w:rsid w:val="00CF5074"/>
    <w:rsid w:val="00CF6F27"/>
    <w:rsid w:val="00CF74EC"/>
    <w:rsid w:val="00CF7A4A"/>
    <w:rsid w:val="00D00B8D"/>
    <w:rsid w:val="00D026BC"/>
    <w:rsid w:val="00D030C8"/>
    <w:rsid w:val="00D0528C"/>
    <w:rsid w:val="00D0544F"/>
    <w:rsid w:val="00D05625"/>
    <w:rsid w:val="00D10D5C"/>
    <w:rsid w:val="00D114DB"/>
    <w:rsid w:val="00D12359"/>
    <w:rsid w:val="00D12E89"/>
    <w:rsid w:val="00D139EA"/>
    <w:rsid w:val="00D15E8E"/>
    <w:rsid w:val="00D16692"/>
    <w:rsid w:val="00D209DA"/>
    <w:rsid w:val="00D21B55"/>
    <w:rsid w:val="00D22CED"/>
    <w:rsid w:val="00D232B5"/>
    <w:rsid w:val="00D2349A"/>
    <w:rsid w:val="00D25970"/>
    <w:rsid w:val="00D2656A"/>
    <w:rsid w:val="00D30ECD"/>
    <w:rsid w:val="00D30F47"/>
    <w:rsid w:val="00D31ECE"/>
    <w:rsid w:val="00D34810"/>
    <w:rsid w:val="00D35830"/>
    <w:rsid w:val="00D367FD"/>
    <w:rsid w:val="00D43E4F"/>
    <w:rsid w:val="00D443E1"/>
    <w:rsid w:val="00D44A91"/>
    <w:rsid w:val="00D4572A"/>
    <w:rsid w:val="00D45A66"/>
    <w:rsid w:val="00D473DB"/>
    <w:rsid w:val="00D51172"/>
    <w:rsid w:val="00D5311D"/>
    <w:rsid w:val="00D53604"/>
    <w:rsid w:val="00D53C52"/>
    <w:rsid w:val="00D5476B"/>
    <w:rsid w:val="00D572E2"/>
    <w:rsid w:val="00D57EB9"/>
    <w:rsid w:val="00D57EC6"/>
    <w:rsid w:val="00D600E7"/>
    <w:rsid w:val="00D60334"/>
    <w:rsid w:val="00D60345"/>
    <w:rsid w:val="00D60D3D"/>
    <w:rsid w:val="00D63872"/>
    <w:rsid w:val="00D64BC1"/>
    <w:rsid w:val="00D64BE5"/>
    <w:rsid w:val="00D65A9E"/>
    <w:rsid w:val="00D6618E"/>
    <w:rsid w:val="00D67313"/>
    <w:rsid w:val="00D70694"/>
    <w:rsid w:val="00D71500"/>
    <w:rsid w:val="00D720F9"/>
    <w:rsid w:val="00D7269D"/>
    <w:rsid w:val="00D7271D"/>
    <w:rsid w:val="00D73BD4"/>
    <w:rsid w:val="00D7460A"/>
    <w:rsid w:val="00D766A1"/>
    <w:rsid w:val="00D76AB7"/>
    <w:rsid w:val="00D77027"/>
    <w:rsid w:val="00D77795"/>
    <w:rsid w:val="00D83527"/>
    <w:rsid w:val="00D83884"/>
    <w:rsid w:val="00D864E3"/>
    <w:rsid w:val="00D868A7"/>
    <w:rsid w:val="00D87065"/>
    <w:rsid w:val="00D87785"/>
    <w:rsid w:val="00D90924"/>
    <w:rsid w:val="00D92B03"/>
    <w:rsid w:val="00D974A5"/>
    <w:rsid w:val="00D97EFC"/>
    <w:rsid w:val="00DA01E4"/>
    <w:rsid w:val="00DA22B6"/>
    <w:rsid w:val="00DA339A"/>
    <w:rsid w:val="00DA3652"/>
    <w:rsid w:val="00DA3E25"/>
    <w:rsid w:val="00DA5C3F"/>
    <w:rsid w:val="00DA721C"/>
    <w:rsid w:val="00DB0212"/>
    <w:rsid w:val="00DB08B8"/>
    <w:rsid w:val="00DB0FE0"/>
    <w:rsid w:val="00DB1621"/>
    <w:rsid w:val="00DB5416"/>
    <w:rsid w:val="00DB5D0F"/>
    <w:rsid w:val="00DB608E"/>
    <w:rsid w:val="00DB6363"/>
    <w:rsid w:val="00DB7EDC"/>
    <w:rsid w:val="00DC1419"/>
    <w:rsid w:val="00DC394F"/>
    <w:rsid w:val="00DC71AB"/>
    <w:rsid w:val="00DD115A"/>
    <w:rsid w:val="00DD13F9"/>
    <w:rsid w:val="00DD2FC4"/>
    <w:rsid w:val="00DD3364"/>
    <w:rsid w:val="00DD548A"/>
    <w:rsid w:val="00DD603D"/>
    <w:rsid w:val="00DD6666"/>
    <w:rsid w:val="00DE1214"/>
    <w:rsid w:val="00DE40DD"/>
    <w:rsid w:val="00DE56AB"/>
    <w:rsid w:val="00DE5973"/>
    <w:rsid w:val="00DE6357"/>
    <w:rsid w:val="00DF06C4"/>
    <w:rsid w:val="00DF0716"/>
    <w:rsid w:val="00DF225C"/>
    <w:rsid w:val="00DF2866"/>
    <w:rsid w:val="00DF2F6F"/>
    <w:rsid w:val="00DF55ED"/>
    <w:rsid w:val="00DF6501"/>
    <w:rsid w:val="00DF779D"/>
    <w:rsid w:val="00E00795"/>
    <w:rsid w:val="00E03C16"/>
    <w:rsid w:val="00E103E3"/>
    <w:rsid w:val="00E16AD1"/>
    <w:rsid w:val="00E211A4"/>
    <w:rsid w:val="00E22196"/>
    <w:rsid w:val="00E239B8"/>
    <w:rsid w:val="00E23C06"/>
    <w:rsid w:val="00E247A1"/>
    <w:rsid w:val="00E25019"/>
    <w:rsid w:val="00E25073"/>
    <w:rsid w:val="00E25081"/>
    <w:rsid w:val="00E25089"/>
    <w:rsid w:val="00E27498"/>
    <w:rsid w:val="00E3103B"/>
    <w:rsid w:val="00E3158C"/>
    <w:rsid w:val="00E33752"/>
    <w:rsid w:val="00E342B6"/>
    <w:rsid w:val="00E34D50"/>
    <w:rsid w:val="00E363D0"/>
    <w:rsid w:val="00E36F36"/>
    <w:rsid w:val="00E40D55"/>
    <w:rsid w:val="00E4124F"/>
    <w:rsid w:val="00E42EAC"/>
    <w:rsid w:val="00E4369F"/>
    <w:rsid w:val="00E45550"/>
    <w:rsid w:val="00E51610"/>
    <w:rsid w:val="00E5337F"/>
    <w:rsid w:val="00E53635"/>
    <w:rsid w:val="00E5447A"/>
    <w:rsid w:val="00E557C3"/>
    <w:rsid w:val="00E6074D"/>
    <w:rsid w:val="00E608E8"/>
    <w:rsid w:val="00E6577F"/>
    <w:rsid w:val="00E66F26"/>
    <w:rsid w:val="00E70642"/>
    <w:rsid w:val="00E7084F"/>
    <w:rsid w:val="00E71327"/>
    <w:rsid w:val="00E72471"/>
    <w:rsid w:val="00E7394C"/>
    <w:rsid w:val="00E741FA"/>
    <w:rsid w:val="00E7564F"/>
    <w:rsid w:val="00E76407"/>
    <w:rsid w:val="00E80156"/>
    <w:rsid w:val="00E80422"/>
    <w:rsid w:val="00E81AEC"/>
    <w:rsid w:val="00E81B33"/>
    <w:rsid w:val="00E81C89"/>
    <w:rsid w:val="00E82B6C"/>
    <w:rsid w:val="00E87B20"/>
    <w:rsid w:val="00E91F36"/>
    <w:rsid w:val="00E9204D"/>
    <w:rsid w:val="00E92EBC"/>
    <w:rsid w:val="00E951ED"/>
    <w:rsid w:val="00EA08AA"/>
    <w:rsid w:val="00EA356A"/>
    <w:rsid w:val="00EA3C54"/>
    <w:rsid w:val="00EA4917"/>
    <w:rsid w:val="00EA72F1"/>
    <w:rsid w:val="00EA7D3D"/>
    <w:rsid w:val="00EA7F16"/>
    <w:rsid w:val="00EB0D5D"/>
    <w:rsid w:val="00EB1A6F"/>
    <w:rsid w:val="00EB27E3"/>
    <w:rsid w:val="00EB3E32"/>
    <w:rsid w:val="00EB44D6"/>
    <w:rsid w:val="00EB48AF"/>
    <w:rsid w:val="00EB5369"/>
    <w:rsid w:val="00EB56AB"/>
    <w:rsid w:val="00EB7156"/>
    <w:rsid w:val="00EB78D7"/>
    <w:rsid w:val="00EC0933"/>
    <w:rsid w:val="00EC0BAB"/>
    <w:rsid w:val="00EC1BF1"/>
    <w:rsid w:val="00EC3372"/>
    <w:rsid w:val="00EC3DCC"/>
    <w:rsid w:val="00ED1DD7"/>
    <w:rsid w:val="00ED27F7"/>
    <w:rsid w:val="00ED52ED"/>
    <w:rsid w:val="00ED6083"/>
    <w:rsid w:val="00EE003F"/>
    <w:rsid w:val="00EE22D4"/>
    <w:rsid w:val="00EE38A2"/>
    <w:rsid w:val="00EE43BB"/>
    <w:rsid w:val="00EE6EE9"/>
    <w:rsid w:val="00EE7DAB"/>
    <w:rsid w:val="00EF5297"/>
    <w:rsid w:val="00EF52F2"/>
    <w:rsid w:val="00EF7900"/>
    <w:rsid w:val="00F012F4"/>
    <w:rsid w:val="00F01527"/>
    <w:rsid w:val="00F03938"/>
    <w:rsid w:val="00F042ED"/>
    <w:rsid w:val="00F0435E"/>
    <w:rsid w:val="00F06160"/>
    <w:rsid w:val="00F11D0C"/>
    <w:rsid w:val="00F11D5A"/>
    <w:rsid w:val="00F12842"/>
    <w:rsid w:val="00F13828"/>
    <w:rsid w:val="00F15565"/>
    <w:rsid w:val="00F15CFE"/>
    <w:rsid w:val="00F17685"/>
    <w:rsid w:val="00F1788B"/>
    <w:rsid w:val="00F216F5"/>
    <w:rsid w:val="00F219E2"/>
    <w:rsid w:val="00F21D08"/>
    <w:rsid w:val="00F226FC"/>
    <w:rsid w:val="00F2280B"/>
    <w:rsid w:val="00F228BF"/>
    <w:rsid w:val="00F30178"/>
    <w:rsid w:val="00F343BF"/>
    <w:rsid w:val="00F349F0"/>
    <w:rsid w:val="00F366E3"/>
    <w:rsid w:val="00F4058C"/>
    <w:rsid w:val="00F409A1"/>
    <w:rsid w:val="00F46C27"/>
    <w:rsid w:val="00F478B1"/>
    <w:rsid w:val="00F478B9"/>
    <w:rsid w:val="00F47ABC"/>
    <w:rsid w:val="00F516E5"/>
    <w:rsid w:val="00F517DA"/>
    <w:rsid w:val="00F54660"/>
    <w:rsid w:val="00F55276"/>
    <w:rsid w:val="00F57A0A"/>
    <w:rsid w:val="00F61D21"/>
    <w:rsid w:val="00F63593"/>
    <w:rsid w:val="00F64E35"/>
    <w:rsid w:val="00F6572F"/>
    <w:rsid w:val="00F658FB"/>
    <w:rsid w:val="00F659F3"/>
    <w:rsid w:val="00F66E09"/>
    <w:rsid w:val="00F72F6B"/>
    <w:rsid w:val="00F73B0A"/>
    <w:rsid w:val="00F80D71"/>
    <w:rsid w:val="00F80E6B"/>
    <w:rsid w:val="00F82AB3"/>
    <w:rsid w:val="00F83190"/>
    <w:rsid w:val="00F8474A"/>
    <w:rsid w:val="00F84B8F"/>
    <w:rsid w:val="00F84E94"/>
    <w:rsid w:val="00F862DB"/>
    <w:rsid w:val="00F86E07"/>
    <w:rsid w:val="00F87917"/>
    <w:rsid w:val="00F90228"/>
    <w:rsid w:val="00F9047B"/>
    <w:rsid w:val="00F92CD3"/>
    <w:rsid w:val="00F9443B"/>
    <w:rsid w:val="00F94444"/>
    <w:rsid w:val="00F94910"/>
    <w:rsid w:val="00F955F7"/>
    <w:rsid w:val="00F965A1"/>
    <w:rsid w:val="00F97055"/>
    <w:rsid w:val="00FA055F"/>
    <w:rsid w:val="00FA2F63"/>
    <w:rsid w:val="00FA6F36"/>
    <w:rsid w:val="00FB0061"/>
    <w:rsid w:val="00FB034F"/>
    <w:rsid w:val="00FB0B9F"/>
    <w:rsid w:val="00FB1809"/>
    <w:rsid w:val="00FB218F"/>
    <w:rsid w:val="00FB3FCD"/>
    <w:rsid w:val="00FB6DE4"/>
    <w:rsid w:val="00FB7EE2"/>
    <w:rsid w:val="00FC07AC"/>
    <w:rsid w:val="00FC094A"/>
    <w:rsid w:val="00FC35CD"/>
    <w:rsid w:val="00FC4B54"/>
    <w:rsid w:val="00FC598C"/>
    <w:rsid w:val="00FC6AFA"/>
    <w:rsid w:val="00FD1C24"/>
    <w:rsid w:val="00FD21BD"/>
    <w:rsid w:val="00FD42C4"/>
    <w:rsid w:val="00FE2B55"/>
    <w:rsid w:val="00FE4FC4"/>
    <w:rsid w:val="00FE5702"/>
    <w:rsid w:val="00FE6671"/>
    <w:rsid w:val="00FE7CBA"/>
    <w:rsid w:val="00FF10C7"/>
    <w:rsid w:val="00FF1967"/>
    <w:rsid w:val="00FF3545"/>
    <w:rsid w:val="00FF42C2"/>
    <w:rsid w:val="00FF42CE"/>
    <w:rsid w:val="00FF6249"/>
    <w:rsid w:val="00FF7511"/>
    <w:rsid w:val="1201CCBE"/>
    <w:rsid w:val="14AAC438"/>
    <w:rsid w:val="1D4CCD76"/>
    <w:rsid w:val="211BCB2C"/>
    <w:rsid w:val="269BBF22"/>
    <w:rsid w:val="26B90E56"/>
    <w:rsid w:val="2A48022D"/>
    <w:rsid w:val="49CA549C"/>
    <w:rsid w:val="55B6B2EB"/>
    <w:rsid w:val="56DD6DE4"/>
    <w:rsid w:val="587BDF6B"/>
    <w:rsid w:val="5BC04DCD"/>
    <w:rsid w:val="5D3BCBBC"/>
    <w:rsid w:val="63A77DF0"/>
    <w:rsid w:val="704514ED"/>
    <w:rsid w:val="747B429F"/>
    <w:rsid w:val="75A5C63C"/>
    <w:rsid w:val="7ED8A0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3FBD43"/>
  <w15:chartTrackingRefBased/>
  <w15:docId w15:val="{8D6C218B-1794-4A7F-B738-84E3AE28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D7E"/>
    <w:pPr>
      <w:spacing w:line="260" w:lineRule="atLeast"/>
      <w:jc w:val="both"/>
    </w:pPr>
    <w:rPr>
      <w:rFonts w:ascii="Palatino Linotype" w:hAnsi="Palatino Linotype"/>
      <w:color w:val="000000"/>
    </w:rPr>
  </w:style>
  <w:style w:type="paragraph" w:styleId="Heading3">
    <w:name w:val="heading 3"/>
    <w:basedOn w:val="Normal"/>
    <w:next w:val="Normal"/>
    <w:link w:val="Heading3Char"/>
    <w:uiPriority w:val="9"/>
    <w:semiHidden/>
    <w:unhideWhenUsed/>
    <w:qFormat/>
    <w:rsid w:val="00BC0B5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1F0D7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1F0D7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1F0D7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1F0D7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1F0D7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1F0D7E"/>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1F0D7E"/>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1F0D7E"/>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1F6AB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1F0D7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1F0D7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1F0D7E"/>
    <w:rPr>
      <w:rFonts w:ascii="Palatino Linotype" w:hAnsi="Palatino Linotype"/>
      <w:noProof/>
      <w:color w:val="000000"/>
      <w:szCs w:val="18"/>
    </w:rPr>
  </w:style>
  <w:style w:type="paragraph" w:customStyle="1" w:styleId="MDPIheaderjournallogo">
    <w:name w:val="MDPI_header_journal_logo"/>
    <w:qFormat/>
    <w:rsid w:val="001F0D7E"/>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1F0D7E"/>
    <w:pPr>
      <w:ind w:firstLine="0"/>
    </w:pPr>
  </w:style>
  <w:style w:type="paragraph" w:customStyle="1" w:styleId="MDPI31text">
    <w:name w:val="MDPI_3.1_text"/>
    <w:qFormat/>
    <w:rsid w:val="00B96F2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1F0D7E"/>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1F0D7E"/>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1F0D7E"/>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497152"/>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497152"/>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1F0D7E"/>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1F0D7E"/>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1F0D7E"/>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2133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1F0D7E"/>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1F0D7E"/>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1F0D7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1F0D7E"/>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1F0D7E"/>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1F0D7E"/>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1F0D7E"/>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631FC3"/>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1F0D7E"/>
    <w:rPr>
      <w:rFonts w:cs="Tahoma"/>
      <w:szCs w:val="18"/>
    </w:rPr>
  </w:style>
  <w:style w:type="character" w:customStyle="1" w:styleId="BalloonTextChar">
    <w:name w:val="Balloon Text Char"/>
    <w:link w:val="BalloonText"/>
    <w:uiPriority w:val="99"/>
    <w:rsid w:val="001F0D7E"/>
    <w:rPr>
      <w:rFonts w:ascii="Palatino Linotype" w:hAnsi="Palatino Linotype" w:cs="Tahoma"/>
      <w:noProof/>
      <w:color w:val="000000"/>
      <w:szCs w:val="18"/>
    </w:rPr>
  </w:style>
  <w:style w:type="character" w:styleId="LineNumber">
    <w:name w:val="line number"/>
    <w:uiPriority w:val="99"/>
    <w:rsid w:val="0046263A"/>
    <w:rPr>
      <w:rFonts w:ascii="Palatino Linotype" w:hAnsi="Palatino Linotype"/>
      <w:sz w:val="16"/>
    </w:rPr>
  </w:style>
  <w:style w:type="table" w:customStyle="1" w:styleId="MDPI41threelinetable">
    <w:name w:val="MDPI_4.1_three_line_table"/>
    <w:basedOn w:val="TableNormal"/>
    <w:uiPriority w:val="99"/>
    <w:rsid w:val="001F0D7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1F0D7E"/>
    <w:rPr>
      <w:color w:val="0000FF"/>
      <w:u w:val="single"/>
    </w:rPr>
  </w:style>
  <w:style w:type="character" w:customStyle="1" w:styleId="UnresolvedMention1">
    <w:name w:val="Unresolved Mention1"/>
    <w:uiPriority w:val="99"/>
    <w:semiHidden/>
    <w:unhideWhenUsed/>
    <w:rsid w:val="005F31C1"/>
    <w:rPr>
      <w:color w:val="605E5C"/>
      <w:shd w:val="clear" w:color="auto" w:fill="E1DFDD"/>
    </w:rPr>
  </w:style>
  <w:style w:type="paragraph" w:styleId="Footer">
    <w:name w:val="footer"/>
    <w:basedOn w:val="Normal"/>
    <w:link w:val="FooterChar"/>
    <w:uiPriority w:val="99"/>
    <w:rsid w:val="001F0D7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1F0D7E"/>
    <w:rPr>
      <w:rFonts w:ascii="Palatino Linotype" w:hAnsi="Palatino Linotype"/>
      <w:noProof/>
      <w:color w:val="000000"/>
      <w:szCs w:val="18"/>
    </w:rPr>
  </w:style>
  <w:style w:type="table" w:styleId="PlainTable4">
    <w:name w:val="Plain Table 4"/>
    <w:basedOn w:val="TableNormal"/>
    <w:uiPriority w:val="44"/>
    <w:rsid w:val="006C121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1F0D7E"/>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1F0D7E"/>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1F0D7E"/>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1F0D7E"/>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1F0D7E"/>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1F0D7E"/>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C0503D"/>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1F0D7E"/>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1F0D7E"/>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1F0D7E"/>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06829"/>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1F0D7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1F0D7E"/>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1F0D7E"/>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1F0D7E"/>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1F0D7E"/>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1F0D7E"/>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1F0D7E"/>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1F0D7E"/>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1F0D7E"/>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1F0D7E"/>
  </w:style>
  <w:style w:type="paragraph" w:styleId="Bibliography">
    <w:name w:val="Bibliography"/>
    <w:basedOn w:val="Normal"/>
    <w:next w:val="Normal"/>
    <w:uiPriority w:val="37"/>
    <w:semiHidden/>
    <w:unhideWhenUsed/>
    <w:rsid w:val="001F0D7E"/>
  </w:style>
  <w:style w:type="paragraph" w:styleId="BodyText">
    <w:name w:val="Body Text"/>
    <w:link w:val="BodyTextChar"/>
    <w:rsid w:val="001F0D7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1F0D7E"/>
    <w:rPr>
      <w:rFonts w:ascii="Palatino Linotype" w:hAnsi="Palatino Linotype"/>
      <w:color w:val="000000"/>
      <w:sz w:val="24"/>
      <w:lang w:eastAsia="de-DE"/>
    </w:rPr>
  </w:style>
  <w:style w:type="character" w:styleId="CommentReference">
    <w:name w:val="annotation reference"/>
    <w:rsid w:val="001F0D7E"/>
    <w:rPr>
      <w:sz w:val="21"/>
      <w:szCs w:val="21"/>
    </w:rPr>
  </w:style>
  <w:style w:type="paragraph" w:styleId="CommentText">
    <w:name w:val="annotation text"/>
    <w:basedOn w:val="Normal"/>
    <w:link w:val="CommentTextChar"/>
    <w:rsid w:val="001F0D7E"/>
  </w:style>
  <w:style w:type="character" w:customStyle="1" w:styleId="CommentTextChar">
    <w:name w:val="Comment Text Char"/>
    <w:link w:val="CommentText"/>
    <w:rsid w:val="001F0D7E"/>
    <w:rPr>
      <w:rFonts w:ascii="Palatino Linotype" w:hAnsi="Palatino Linotype"/>
      <w:noProof/>
      <w:color w:val="000000"/>
    </w:rPr>
  </w:style>
  <w:style w:type="paragraph" w:styleId="CommentSubject">
    <w:name w:val="annotation subject"/>
    <w:basedOn w:val="CommentText"/>
    <w:next w:val="CommentText"/>
    <w:link w:val="CommentSubjectChar"/>
    <w:rsid w:val="001F0D7E"/>
    <w:rPr>
      <w:b/>
      <w:bCs/>
    </w:rPr>
  </w:style>
  <w:style w:type="character" w:customStyle="1" w:styleId="CommentSubjectChar">
    <w:name w:val="Comment Subject Char"/>
    <w:link w:val="CommentSubject"/>
    <w:rsid w:val="001F0D7E"/>
    <w:rPr>
      <w:rFonts w:ascii="Palatino Linotype" w:hAnsi="Palatino Linotype"/>
      <w:b/>
      <w:bCs/>
      <w:noProof/>
      <w:color w:val="000000"/>
    </w:rPr>
  </w:style>
  <w:style w:type="character" w:styleId="EndnoteReference">
    <w:name w:val="endnote reference"/>
    <w:rsid w:val="001F0D7E"/>
    <w:rPr>
      <w:vertAlign w:val="superscript"/>
    </w:rPr>
  </w:style>
  <w:style w:type="paragraph" w:styleId="EndnoteText">
    <w:name w:val="endnote text"/>
    <w:basedOn w:val="Normal"/>
    <w:link w:val="EndnoteTextChar"/>
    <w:semiHidden/>
    <w:unhideWhenUsed/>
    <w:rsid w:val="001F0D7E"/>
    <w:pPr>
      <w:spacing w:line="240" w:lineRule="auto"/>
    </w:pPr>
  </w:style>
  <w:style w:type="character" w:customStyle="1" w:styleId="EndnoteTextChar">
    <w:name w:val="Endnote Text Char"/>
    <w:link w:val="EndnoteText"/>
    <w:semiHidden/>
    <w:rsid w:val="001F0D7E"/>
    <w:rPr>
      <w:rFonts w:ascii="Palatino Linotype" w:hAnsi="Palatino Linotype"/>
      <w:noProof/>
      <w:color w:val="000000"/>
    </w:rPr>
  </w:style>
  <w:style w:type="character" w:styleId="FollowedHyperlink">
    <w:name w:val="FollowedHyperlink"/>
    <w:rsid w:val="001F0D7E"/>
    <w:rPr>
      <w:color w:val="954F72"/>
      <w:u w:val="single"/>
    </w:rPr>
  </w:style>
  <w:style w:type="paragraph" w:styleId="FootnoteText">
    <w:name w:val="footnote text"/>
    <w:basedOn w:val="Normal"/>
    <w:link w:val="FootnoteTextChar"/>
    <w:semiHidden/>
    <w:unhideWhenUsed/>
    <w:rsid w:val="001F0D7E"/>
    <w:pPr>
      <w:spacing w:line="240" w:lineRule="auto"/>
    </w:pPr>
  </w:style>
  <w:style w:type="character" w:customStyle="1" w:styleId="FootnoteTextChar">
    <w:name w:val="Footnote Text Char"/>
    <w:link w:val="FootnoteText"/>
    <w:semiHidden/>
    <w:rsid w:val="001F0D7E"/>
    <w:rPr>
      <w:rFonts w:ascii="Palatino Linotype" w:hAnsi="Palatino Linotype"/>
      <w:noProof/>
      <w:color w:val="000000"/>
    </w:rPr>
  </w:style>
  <w:style w:type="paragraph" w:styleId="NormalWeb">
    <w:name w:val="Normal (Web)"/>
    <w:basedOn w:val="Normal"/>
    <w:uiPriority w:val="99"/>
    <w:rsid w:val="001F0D7E"/>
    <w:rPr>
      <w:szCs w:val="24"/>
    </w:rPr>
  </w:style>
  <w:style w:type="paragraph" w:customStyle="1" w:styleId="MsoFootnoteText0">
    <w:name w:val="MsoFootnoteText"/>
    <w:basedOn w:val="NormalWeb"/>
    <w:qFormat/>
    <w:rsid w:val="001F0D7E"/>
    <w:rPr>
      <w:rFonts w:ascii="Times New Roman" w:hAnsi="Times New Roman"/>
    </w:rPr>
  </w:style>
  <w:style w:type="character" w:styleId="PageNumber">
    <w:name w:val="page number"/>
    <w:rsid w:val="001F0D7E"/>
  </w:style>
  <w:style w:type="character" w:styleId="PlaceholderText">
    <w:name w:val="Placeholder Text"/>
    <w:uiPriority w:val="99"/>
    <w:semiHidden/>
    <w:rsid w:val="001F0D7E"/>
    <w:rPr>
      <w:color w:val="808080"/>
    </w:rPr>
  </w:style>
  <w:style w:type="paragraph" w:customStyle="1" w:styleId="MDPI71FootNotes">
    <w:name w:val="MDPI_7.1_FootNotes"/>
    <w:qFormat/>
    <w:rsid w:val="00D83884"/>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7D0EFB"/>
    <w:pPr>
      <w:spacing w:after="200" w:line="240" w:lineRule="auto"/>
    </w:pPr>
    <w:rPr>
      <w:i/>
      <w:iCs/>
      <w:color w:val="44546A" w:themeColor="text2"/>
      <w:sz w:val="18"/>
      <w:szCs w:val="18"/>
    </w:rPr>
  </w:style>
  <w:style w:type="character" w:customStyle="1" w:styleId="ui-provider">
    <w:name w:val="ui-provider"/>
    <w:basedOn w:val="DefaultParagraphFont"/>
    <w:rsid w:val="00C42F92"/>
  </w:style>
  <w:style w:type="character" w:customStyle="1" w:styleId="Heading3Char">
    <w:name w:val="Heading 3 Char"/>
    <w:basedOn w:val="DefaultParagraphFont"/>
    <w:link w:val="Heading3"/>
    <w:uiPriority w:val="9"/>
    <w:semiHidden/>
    <w:rsid w:val="00BC0B5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96966">
      <w:bodyDiv w:val="1"/>
      <w:marLeft w:val="0"/>
      <w:marRight w:val="0"/>
      <w:marTop w:val="0"/>
      <w:marBottom w:val="0"/>
      <w:divBdr>
        <w:top w:val="none" w:sz="0" w:space="0" w:color="auto"/>
        <w:left w:val="none" w:sz="0" w:space="0" w:color="auto"/>
        <w:bottom w:val="none" w:sz="0" w:space="0" w:color="auto"/>
        <w:right w:val="none" w:sz="0" w:space="0" w:color="auto"/>
      </w:divBdr>
      <w:divsChild>
        <w:div w:id="6060164">
          <w:marLeft w:val="640"/>
          <w:marRight w:val="0"/>
          <w:marTop w:val="0"/>
          <w:marBottom w:val="0"/>
          <w:divBdr>
            <w:top w:val="none" w:sz="0" w:space="0" w:color="auto"/>
            <w:left w:val="none" w:sz="0" w:space="0" w:color="auto"/>
            <w:bottom w:val="none" w:sz="0" w:space="0" w:color="auto"/>
            <w:right w:val="none" w:sz="0" w:space="0" w:color="auto"/>
          </w:divBdr>
        </w:div>
        <w:div w:id="42561224">
          <w:marLeft w:val="640"/>
          <w:marRight w:val="0"/>
          <w:marTop w:val="0"/>
          <w:marBottom w:val="0"/>
          <w:divBdr>
            <w:top w:val="none" w:sz="0" w:space="0" w:color="auto"/>
            <w:left w:val="none" w:sz="0" w:space="0" w:color="auto"/>
            <w:bottom w:val="none" w:sz="0" w:space="0" w:color="auto"/>
            <w:right w:val="none" w:sz="0" w:space="0" w:color="auto"/>
          </w:divBdr>
        </w:div>
        <w:div w:id="51511532">
          <w:marLeft w:val="640"/>
          <w:marRight w:val="0"/>
          <w:marTop w:val="0"/>
          <w:marBottom w:val="0"/>
          <w:divBdr>
            <w:top w:val="none" w:sz="0" w:space="0" w:color="auto"/>
            <w:left w:val="none" w:sz="0" w:space="0" w:color="auto"/>
            <w:bottom w:val="none" w:sz="0" w:space="0" w:color="auto"/>
            <w:right w:val="none" w:sz="0" w:space="0" w:color="auto"/>
          </w:divBdr>
        </w:div>
        <w:div w:id="64886145">
          <w:marLeft w:val="640"/>
          <w:marRight w:val="0"/>
          <w:marTop w:val="0"/>
          <w:marBottom w:val="0"/>
          <w:divBdr>
            <w:top w:val="none" w:sz="0" w:space="0" w:color="auto"/>
            <w:left w:val="none" w:sz="0" w:space="0" w:color="auto"/>
            <w:bottom w:val="none" w:sz="0" w:space="0" w:color="auto"/>
            <w:right w:val="none" w:sz="0" w:space="0" w:color="auto"/>
          </w:divBdr>
        </w:div>
        <w:div w:id="73091749">
          <w:marLeft w:val="640"/>
          <w:marRight w:val="0"/>
          <w:marTop w:val="0"/>
          <w:marBottom w:val="0"/>
          <w:divBdr>
            <w:top w:val="none" w:sz="0" w:space="0" w:color="auto"/>
            <w:left w:val="none" w:sz="0" w:space="0" w:color="auto"/>
            <w:bottom w:val="none" w:sz="0" w:space="0" w:color="auto"/>
            <w:right w:val="none" w:sz="0" w:space="0" w:color="auto"/>
          </w:divBdr>
        </w:div>
        <w:div w:id="75790067">
          <w:marLeft w:val="640"/>
          <w:marRight w:val="0"/>
          <w:marTop w:val="0"/>
          <w:marBottom w:val="0"/>
          <w:divBdr>
            <w:top w:val="none" w:sz="0" w:space="0" w:color="auto"/>
            <w:left w:val="none" w:sz="0" w:space="0" w:color="auto"/>
            <w:bottom w:val="none" w:sz="0" w:space="0" w:color="auto"/>
            <w:right w:val="none" w:sz="0" w:space="0" w:color="auto"/>
          </w:divBdr>
        </w:div>
        <w:div w:id="291596199">
          <w:marLeft w:val="640"/>
          <w:marRight w:val="0"/>
          <w:marTop w:val="0"/>
          <w:marBottom w:val="0"/>
          <w:divBdr>
            <w:top w:val="none" w:sz="0" w:space="0" w:color="auto"/>
            <w:left w:val="none" w:sz="0" w:space="0" w:color="auto"/>
            <w:bottom w:val="none" w:sz="0" w:space="0" w:color="auto"/>
            <w:right w:val="none" w:sz="0" w:space="0" w:color="auto"/>
          </w:divBdr>
        </w:div>
        <w:div w:id="411315556">
          <w:marLeft w:val="640"/>
          <w:marRight w:val="0"/>
          <w:marTop w:val="0"/>
          <w:marBottom w:val="0"/>
          <w:divBdr>
            <w:top w:val="none" w:sz="0" w:space="0" w:color="auto"/>
            <w:left w:val="none" w:sz="0" w:space="0" w:color="auto"/>
            <w:bottom w:val="none" w:sz="0" w:space="0" w:color="auto"/>
            <w:right w:val="none" w:sz="0" w:space="0" w:color="auto"/>
          </w:divBdr>
        </w:div>
        <w:div w:id="433744567">
          <w:marLeft w:val="640"/>
          <w:marRight w:val="0"/>
          <w:marTop w:val="0"/>
          <w:marBottom w:val="0"/>
          <w:divBdr>
            <w:top w:val="none" w:sz="0" w:space="0" w:color="auto"/>
            <w:left w:val="none" w:sz="0" w:space="0" w:color="auto"/>
            <w:bottom w:val="none" w:sz="0" w:space="0" w:color="auto"/>
            <w:right w:val="none" w:sz="0" w:space="0" w:color="auto"/>
          </w:divBdr>
        </w:div>
        <w:div w:id="563760376">
          <w:marLeft w:val="640"/>
          <w:marRight w:val="0"/>
          <w:marTop w:val="0"/>
          <w:marBottom w:val="0"/>
          <w:divBdr>
            <w:top w:val="none" w:sz="0" w:space="0" w:color="auto"/>
            <w:left w:val="none" w:sz="0" w:space="0" w:color="auto"/>
            <w:bottom w:val="none" w:sz="0" w:space="0" w:color="auto"/>
            <w:right w:val="none" w:sz="0" w:space="0" w:color="auto"/>
          </w:divBdr>
        </w:div>
        <w:div w:id="658383604">
          <w:marLeft w:val="640"/>
          <w:marRight w:val="0"/>
          <w:marTop w:val="0"/>
          <w:marBottom w:val="0"/>
          <w:divBdr>
            <w:top w:val="none" w:sz="0" w:space="0" w:color="auto"/>
            <w:left w:val="none" w:sz="0" w:space="0" w:color="auto"/>
            <w:bottom w:val="none" w:sz="0" w:space="0" w:color="auto"/>
            <w:right w:val="none" w:sz="0" w:space="0" w:color="auto"/>
          </w:divBdr>
        </w:div>
        <w:div w:id="745687077">
          <w:marLeft w:val="640"/>
          <w:marRight w:val="0"/>
          <w:marTop w:val="0"/>
          <w:marBottom w:val="0"/>
          <w:divBdr>
            <w:top w:val="none" w:sz="0" w:space="0" w:color="auto"/>
            <w:left w:val="none" w:sz="0" w:space="0" w:color="auto"/>
            <w:bottom w:val="none" w:sz="0" w:space="0" w:color="auto"/>
            <w:right w:val="none" w:sz="0" w:space="0" w:color="auto"/>
          </w:divBdr>
        </w:div>
        <w:div w:id="1066760045">
          <w:marLeft w:val="640"/>
          <w:marRight w:val="0"/>
          <w:marTop w:val="0"/>
          <w:marBottom w:val="0"/>
          <w:divBdr>
            <w:top w:val="none" w:sz="0" w:space="0" w:color="auto"/>
            <w:left w:val="none" w:sz="0" w:space="0" w:color="auto"/>
            <w:bottom w:val="none" w:sz="0" w:space="0" w:color="auto"/>
            <w:right w:val="none" w:sz="0" w:space="0" w:color="auto"/>
          </w:divBdr>
        </w:div>
        <w:div w:id="1232274154">
          <w:marLeft w:val="640"/>
          <w:marRight w:val="0"/>
          <w:marTop w:val="0"/>
          <w:marBottom w:val="0"/>
          <w:divBdr>
            <w:top w:val="none" w:sz="0" w:space="0" w:color="auto"/>
            <w:left w:val="none" w:sz="0" w:space="0" w:color="auto"/>
            <w:bottom w:val="none" w:sz="0" w:space="0" w:color="auto"/>
            <w:right w:val="none" w:sz="0" w:space="0" w:color="auto"/>
          </w:divBdr>
        </w:div>
        <w:div w:id="1320160352">
          <w:marLeft w:val="640"/>
          <w:marRight w:val="0"/>
          <w:marTop w:val="0"/>
          <w:marBottom w:val="0"/>
          <w:divBdr>
            <w:top w:val="none" w:sz="0" w:space="0" w:color="auto"/>
            <w:left w:val="none" w:sz="0" w:space="0" w:color="auto"/>
            <w:bottom w:val="none" w:sz="0" w:space="0" w:color="auto"/>
            <w:right w:val="none" w:sz="0" w:space="0" w:color="auto"/>
          </w:divBdr>
        </w:div>
        <w:div w:id="1416124802">
          <w:marLeft w:val="640"/>
          <w:marRight w:val="0"/>
          <w:marTop w:val="0"/>
          <w:marBottom w:val="0"/>
          <w:divBdr>
            <w:top w:val="none" w:sz="0" w:space="0" w:color="auto"/>
            <w:left w:val="none" w:sz="0" w:space="0" w:color="auto"/>
            <w:bottom w:val="none" w:sz="0" w:space="0" w:color="auto"/>
            <w:right w:val="none" w:sz="0" w:space="0" w:color="auto"/>
          </w:divBdr>
        </w:div>
        <w:div w:id="1456941897">
          <w:marLeft w:val="640"/>
          <w:marRight w:val="0"/>
          <w:marTop w:val="0"/>
          <w:marBottom w:val="0"/>
          <w:divBdr>
            <w:top w:val="none" w:sz="0" w:space="0" w:color="auto"/>
            <w:left w:val="none" w:sz="0" w:space="0" w:color="auto"/>
            <w:bottom w:val="none" w:sz="0" w:space="0" w:color="auto"/>
            <w:right w:val="none" w:sz="0" w:space="0" w:color="auto"/>
          </w:divBdr>
        </w:div>
        <w:div w:id="1490899035">
          <w:marLeft w:val="640"/>
          <w:marRight w:val="0"/>
          <w:marTop w:val="0"/>
          <w:marBottom w:val="0"/>
          <w:divBdr>
            <w:top w:val="none" w:sz="0" w:space="0" w:color="auto"/>
            <w:left w:val="none" w:sz="0" w:space="0" w:color="auto"/>
            <w:bottom w:val="none" w:sz="0" w:space="0" w:color="auto"/>
            <w:right w:val="none" w:sz="0" w:space="0" w:color="auto"/>
          </w:divBdr>
        </w:div>
        <w:div w:id="1572697335">
          <w:marLeft w:val="640"/>
          <w:marRight w:val="0"/>
          <w:marTop w:val="0"/>
          <w:marBottom w:val="0"/>
          <w:divBdr>
            <w:top w:val="none" w:sz="0" w:space="0" w:color="auto"/>
            <w:left w:val="none" w:sz="0" w:space="0" w:color="auto"/>
            <w:bottom w:val="none" w:sz="0" w:space="0" w:color="auto"/>
            <w:right w:val="none" w:sz="0" w:space="0" w:color="auto"/>
          </w:divBdr>
        </w:div>
        <w:div w:id="1635208011">
          <w:marLeft w:val="640"/>
          <w:marRight w:val="0"/>
          <w:marTop w:val="0"/>
          <w:marBottom w:val="0"/>
          <w:divBdr>
            <w:top w:val="none" w:sz="0" w:space="0" w:color="auto"/>
            <w:left w:val="none" w:sz="0" w:space="0" w:color="auto"/>
            <w:bottom w:val="none" w:sz="0" w:space="0" w:color="auto"/>
            <w:right w:val="none" w:sz="0" w:space="0" w:color="auto"/>
          </w:divBdr>
        </w:div>
        <w:div w:id="1719357085">
          <w:marLeft w:val="640"/>
          <w:marRight w:val="0"/>
          <w:marTop w:val="0"/>
          <w:marBottom w:val="0"/>
          <w:divBdr>
            <w:top w:val="none" w:sz="0" w:space="0" w:color="auto"/>
            <w:left w:val="none" w:sz="0" w:space="0" w:color="auto"/>
            <w:bottom w:val="none" w:sz="0" w:space="0" w:color="auto"/>
            <w:right w:val="none" w:sz="0" w:space="0" w:color="auto"/>
          </w:divBdr>
        </w:div>
        <w:div w:id="1783188242">
          <w:marLeft w:val="640"/>
          <w:marRight w:val="0"/>
          <w:marTop w:val="0"/>
          <w:marBottom w:val="0"/>
          <w:divBdr>
            <w:top w:val="none" w:sz="0" w:space="0" w:color="auto"/>
            <w:left w:val="none" w:sz="0" w:space="0" w:color="auto"/>
            <w:bottom w:val="none" w:sz="0" w:space="0" w:color="auto"/>
            <w:right w:val="none" w:sz="0" w:space="0" w:color="auto"/>
          </w:divBdr>
        </w:div>
        <w:div w:id="1830052709">
          <w:marLeft w:val="640"/>
          <w:marRight w:val="0"/>
          <w:marTop w:val="0"/>
          <w:marBottom w:val="0"/>
          <w:divBdr>
            <w:top w:val="none" w:sz="0" w:space="0" w:color="auto"/>
            <w:left w:val="none" w:sz="0" w:space="0" w:color="auto"/>
            <w:bottom w:val="none" w:sz="0" w:space="0" w:color="auto"/>
            <w:right w:val="none" w:sz="0" w:space="0" w:color="auto"/>
          </w:divBdr>
        </w:div>
        <w:div w:id="1917860049">
          <w:marLeft w:val="640"/>
          <w:marRight w:val="0"/>
          <w:marTop w:val="0"/>
          <w:marBottom w:val="0"/>
          <w:divBdr>
            <w:top w:val="none" w:sz="0" w:space="0" w:color="auto"/>
            <w:left w:val="none" w:sz="0" w:space="0" w:color="auto"/>
            <w:bottom w:val="none" w:sz="0" w:space="0" w:color="auto"/>
            <w:right w:val="none" w:sz="0" w:space="0" w:color="auto"/>
          </w:divBdr>
        </w:div>
        <w:div w:id="1938977651">
          <w:marLeft w:val="640"/>
          <w:marRight w:val="0"/>
          <w:marTop w:val="0"/>
          <w:marBottom w:val="0"/>
          <w:divBdr>
            <w:top w:val="none" w:sz="0" w:space="0" w:color="auto"/>
            <w:left w:val="none" w:sz="0" w:space="0" w:color="auto"/>
            <w:bottom w:val="none" w:sz="0" w:space="0" w:color="auto"/>
            <w:right w:val="none" w:sz="0" w:space="0" w:color="auto"/>
          </w:divBdr>
        </w:div>
        <w:div w:id="2121797607">
          <w:marLeft w:val="640"/>
          <w:marRight w:val="0"/>
          <w:marTop w:val="0"/>
          <w:marBottom w:val="0"/>
          <w:divBdr>
            <w:top w:val="none" w:sz="0" w:space="0" w:color="auto"/>
            <w:left w:val="none" w:sz="0" w:space="0" w:color="auto"/>
            <w:bottom w:val="none" w:sz="0" w:space="0" w:color="auto"/>
            <w:right w:val="none" w:sz="0" w:space="0" w:color="auto"/>
          </w:divBdr>
        </w:div>
      </w:divsChild>
    </w:div>
    <w:div w:id="96096997">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
          <w:marLeft w:val="640"/>
          <w:marRight w:val="0"/>
          <w:marTop w:val="0"/>
          <w:marBottom w:val="0"/>
          <w:divBdr>
            <w:top w:val="none" w:sz="0" w:space="0" w:color="auto"/>
            <w:left w:val="none" w:sz="0" w:space="0" w:color="auto"/>
            <w:bottom w:val="none" w:sz="0" w:space="0" w:color="auto"/>
            <w:right w:val="none" w:sz="0" w:space="0" w:color="auto"/>
          </w:divBdr>
        </w:div>
        <w:div w:id="379937598">
          <w:marLeft w:val="640"/>
          <w:marRight w:val="0"/>
          <w:marTop w:val="0"/>
          <w:marBottom w:val="0"/>
          <w:divBdr>
            <w:top w:val="none" w:sz="0" w:space="0" w:color="auto"/>
            <w:left w:val="none" w:sz="0" w:space="0" w:color="auto"/>
            <w:bottom w:val="none" w:sz="0" w:space="0" w:color="auto"/>
            <w:right w:val="none" w:sz="0" w:space="0" w:color="auto"/>
          </w:divBdr>
        </w:div>
        <w:div w:id="496116371">
          <w:marLeft w:val="640"/>
          <w:marRight w:val="0"/>
          <w:marTop w:val="0"/>
          <w:marBottom w:val="0"/>
          <w:divBdr>
            <w:top w:val="none" w:sz="0" w:space="0" w:color="auto"/>
            <w:left w:val="none" w:sz="0" w:space="0" w:color="auto"/>
            <w:bottom w:val="none" w:sz="0" w:space="0" w:color="auto"/>
            <w:right w:val="none" w:sz="0" w:space="0" w:color="auto"/>
          </w:divBdr>
        </w:div>
        <w:div w:id="518667319">
          <w:marLeft w:val="640"/>
          <w:marRight w:val="0"/>
          <w:marTop w:val="0"/>
          <w:marBottom w:val="0"/>
          <w:divBdr>
            <w:top w:val="none" w:sz="0" w:space="0" w:color="auto"/>
            <w:left w:val="none" w:sz="0" w:space="0" w:color="auto"/>
            <w:bottom w:val="none" w:sz="0" w:space="0" w:color="auto"/>
            <w:right w:val="none" w:sz="0" w:space="0" w:color="auto"/>
          </w:divBdr>
        </w:div>
        <w:div w:id="529880176">
          <w:marLeft w:val="640"/>
          <w:marRight w:val="0"/>
          <w:marTop w:val="0"/>
          <w:marBottom w:val="0"/>
          <w:divBdr>
            <w:top w:val="none" w:sz="0" w:space="0" w:color="auto"/>
            <w:left w:val="none" w:sz="0" w:space="0" w:color="auto"/>
            <w:bottom w:val="none" w:sz="0" w:space="0" w:color="auto"/>
            <w:right w:val="none" w:sz="0" w:space="0" w:color="auto"/>
          </w:divBdr>
        </w:div>
        <w:div w:id="579019531">
          <w:marLeft w:val="640"/>
          <w:marRight w:val="0"/>
          <w:marTop w:val="0"/>
          <w:marBottom w:val="0"/>
          <w:divBdr>
            <w:top w:val="none" w:sz="0" w:space="0" w:color="auto"/>
            <w:left w:val="none" w:sz="0" w:space="0" w:color="auto"/>
            <w:bottom w:val="none" w:sz="0" w:space="0" w:color="auto"/>
            <w:right w:val="none" w:sz="0" w:space="0" w:color="auto"/>
          </w:divBdr>
        </w:div>
        <w:div w:id="685712335">
          <w:marLeft w:val="640"/>
          <w:marRight w:val="0"/>
          <w:marTop w:val="0"/>
          <w:marBottom w:val="0"/>
          <w:divBdr>
            <w:top w:val="none" w:sz="0" w:space="0" w:color="auto"/>
            <w:left w:val="none" w:sz="0" w:space="0" w:color="auto"/>
            <w:bottom w:val="none" w:sz="0" w:space="0" w:color="auto"/>
            <w:right w:val="none" w:sz="0" w:space="0" w:color="auto"/>
          </w:divBdr>
        </w:div>
        <w:div w:id="812721819">
          <w:marLeft w:val="640"/>
          <w:marRight w:val="0"/>
          <w:marTop w:val="0"/>
          <w:marBottom w:val="0"/>
          <w:divBdr>
            <w:top w:val="none" w:sz="0" w:space="0" w:color="auto"/>
            <w:left w:val="none" w:sz="0" w:space="0" w:color="auto"/>
            <w:bottom w:val="none" w:sz="0" w:space="0" w:color="auto"/>
            <w:right w:val="none" w:sz="0" w:space="0" w:color="auto"/>
          </w:divBdr>
        </w:div>
        <w:div w:id="870873280">
          <w:marLeft w:val="640"/>
          <w:marRight w:val="0"/>
          <w:marTop w:val="0"/>
          <w:marBottom w:val="0"/>
          <w:divBdr>
            <w:top w:val="none" w:sz="0" w:space="0" w:color="auto"/>
            <w:left w:val="none" w:sz="0" w:space="0" w:color="auto"/>
            <w:bottom w:val="none" w:sz="0" w:space="0" w:color="auto"/>
            <w:right w:val="none" w:sz="0" w:space="0" w:color="auto"/>
          </w:divBdr>
        </w:div>
        <w:div w:id="884752890">
          <w:marLeft w:val="640"/>
          <w:marRight w:val="0"/>
          <w:marTop w:val="0"/>
          <w:marBottom w:val="0"/>
          <w:divBdr>
            <w:top w:val="none" w:sz="0" w:space="0" w:color="auto"/>
            <w:left w:val="none" w:sz="0" w:space="0" w:color="auto"/>
            <w:bottom w:val="none" w:sz="0" w:space="0" w:color="auto"/>
            <w:right w:val="none" w:sz="0" w:space="0" w:color="auto"/>
          </w:divBdr>
        </w:div>
        <w:div w:id="1023870927">
          <w:marLeft w:val="640"/>
          <w:marRight w:val="0"/>
          <w:marTop w:val="0"/>
          <w:marBottom w:val="0"/>
          <w:divBdr>
            <w:top w:val="none" w:sz="0" w:space="0" w:color="auto"/>
            <w:left w:val="none" w:sz="0" w:space="0" w:color="auto"/>
            <w:bottom w:val="none" w:sz="0" w:space="0" w:color="auto"/>
            <w:right w:val="none" w:sz="0" w:space="0" w:color="auto"/>
          </w:divBdr>
        </w:div>
        <w:div w:id="1173034847">
          <w:marLeft w:val="640"/>
          <w:marRight w:val="0"/>
          <w:marTop w:val="0"/>
          <w:marBottom w:val="0"/>
          <w:divBdr>
            <w:top w:val="none" w:sz="0" w:space="0" w:color="auto"/>
            <w:left w:val="none" w:sz="0" w:space="0" w:color="auto"/>
            <w:bottom w:val="none" w:sz="0" w:space="0" w:color="auto"/>
            <w:right w:val="none" w:sz="0" w:space="0" w:color="auto"/>
          </w:divBdr>
        </w:div>
        <w:div w:id="1179153305">
          <w:marLeft w:val="640"/>
          <w:marRight w:val="0"/>
          <w:marTop w:val="0"/>
          <w:marBottom w:val="0"/>
          <w:divBdr>
            <w:top w:val="none" w:sz="0" w:space="0" w:color="auto"/>
            <w:left w:val="none" w:sz="0" w:space="0" w:color="auto"/>
            <w:bottom w:val="none" w:sz="0" w:space="0" w:color="auto"/>
            <w:right w:val="none" w:sz="0" w:space="0" w:color="auto"/>
          </w:divBdr>
        </w:div>
        <w:div w:id="1292252736">
          <w:marLeft w:val="640"/>
          <w:marRight w:val="0"/>
          <w:marTop w:val="0"/>
          <w:marBottom w:val="0"/>
          <w:divBdr>
            <w:top w:val="none" w:sz="0" w:space="0" w:color="auto"/>
            <w:left w:val="none" w:sz="0" w:space="0" w:color="auto"/>
            <w:bottom w:val="none" w:sz="0" w:space="0" w:color="auto"/>
            <w:right w:val="none" w:sz="0" w:space="0" w:color="auto"/>
          </w:divBdr>
        </w:div>
        <w:div w:id="1305889569">
          <w:marLeft w:val="640"/>
          <w:marRight w:val="0"/>
          <w:marTop w:val="0"/>
          <w:marBottom w:val="0"/>
          <w:divBdr>
            <w:top w:val="none" w:sz="0" w:space="0" w:color="auto"/>
            <w:left w:val="none" w:sz="0" w:space="0" w:color="auto"/>
            <w:bottom w:val="none" w:sz="0" w:space="0" w:color="auto"/>
            <w:right w:val="none" w:sz="0" w:space="0" w:color="auto"/>
          </w:divBdr>
        </w:div>
        <w:div w:id="1377781734">
          <w:marLeft w:val="640"/>
          <w:marRight w:val="0"/>
          <w:marTop w:val="0"/>
          <w:marBottom w:val="0"/>
          <w:divBdr>
            <w:top w:val="none" w:sz="0" w:space="0" w:color="auto"/>
            <w:left w:val="none" w:sz="0" w:space="0" w:color="auto"/>
            <w:bottom w:val="none" w:sz="0" w:space="0" w:color="auto"/>
            <w:right w:val="none" w:sz="0" w:space="0" w:color="auto"/>
          </w:divBdr>
        </w:div>
        <w:div w:id="1424064259">
          <w:marLeft w:val="640"/>
          <w:marRight w:val="0"/>
          <w:marTop w:val="0"/>
          <w:marBottom w:val="0"/>
          <w:divBdr>
            <w:top w:val="none" w:sz="0" w:space="0" w:color="auto"/>
            <w:left w:val="none" w:sz="0" w:space="0" w:color="auto"/>
            <w:bottom w:val="none" w:sz="0" w:space="0" w:color="auto"/>
            <w:right w:val="none" w:sz="0" w:space="0" w:color="auto"/>
          </w:divBdr>
        </w:div>
        <w:div w:id="1443718679">
          <w:marLeft w:val="640"/>
          <w:marRight w:val="0"/>
          <w:marTop w:val="0"/>
          <w:marBottom w:val="0"/>
          <w:divBdr>
            <w:top w:val="none" w:sz="0" w:space="0" w:color="auto"/>
            <w:left w:val="none" w:sz="0" w:space="0" w:color="auto"/>
            <w:bottom w:val="none" w:sz="0" w:space="0" w:color="auto"/>
            <w:right w:val="none" w:sz="0" w:space="0" w:color="auto"/>
          </w:divBdr>
        </w:div>
        <w:div w:id="1461921854">
          <w:marLeft w:val="640"/>
          <w:marRight w:val="0"/>
          <w:marTop w:val="0"/>
          <w:marBottom w:val="0"/>
          <w:divBdr>
            <w:top w:val="none" w:sz="0" w:space="0" w:color="auto"/>
            <w:left w:val="none" w:sz="0" w:space="0" w:color="auto"/>
            <w:bottom w:val="none" w:sz="0" w:space="0" w:color="auto"/>
            <w:right w:val="none" w:sz="0" w:space="0" w:color="auto"/>
          </w:divBdr>
        </w:div>
        <w:div w:id="1568224282">
          <w:marLeft w:val="640"/>
          <w:marRight w:val="0"/>
          <w:marTop w:val="0"/>
          <w:marBottom w:val="0"/>
          <w:divBdr>
            <w:top w:val="none" w:sz="0" w:space="0" w:color="auto"/>
            <w:left w:val="none" w:sz="0" w:space="0" w:color="auto"/>
            <w:bottom w:val="none" w:sz="0" w:space="0" w:color="auto"/>
            <w:right w:val="none" w:sz="0" w:space="0" w:color="auto"/>
          </w:divBdr>
        </w:div>
        <w:div w:id="1583566735">
          <w:marLeft w:val="640"/>
          <w:marRight w:val="0"/>
          <w:marTop w:val="0"/>
          <w:marBottom w:val="0"/>
          <w:divBdr>
            <w:top w:val="none" w:sz="0" w:space="0" w:color="auto"/>
            <w:left w:val="none" w:sz="0" w:space="0" w:color="auto"/>
            <w:bottom w:val="none" w:sz="0" w:space="0" w:color="auto"/>
            <w:right w:val="none" w:sz="0" w:space="0" w:color="auto"/>
          </w:divBdr>
        </w:div>
        <w:div w:id="1601720704">
          <w:marLeft w:val="640"/>
          <w:marRight w:val="0"/>
          <w:marTop w:val="0"/>
          <w:marBottom w:val="0"/>
          <w:divBdr>
            <w:top w:val="none" w:sz="0" w:space="0" w:color="auto"/>
            <w:left w:val="none" w:sz="0" w:space="0" w:color="auto"/>
            <w:bottom w:val="none" w:sz="0" w:space="0" w:color="auto"/>
            <w:right w:val="none" w:sz="0" w:space="0" w:color="auto"/>
          </w:divBdr>
        </w:div>
        <w:div w:id="1621496336">
          <w:marLeft w:val="640"/>
          <w:marRight w:val="0"/>
          <w:marTop w:val="0"/>
          <w:marBottom w:val="0"/>
          <w:divBdr>
            <w:top w:val="none" w:sz="0" w:space="0" w:color="auto"/>
            <w:left w:val="none" w:sz="0" w:space="0" w:color="auto"/>
            <w:bottom w:val="none" w:sz="0" w:space="0" w:color="auto"/>
            <w:right w:val="none" w:sz="0" w:space="0" w:color="auto"/>
          </w:divBdr>
        </w:div>
        <w:div w:id="1633175550">
          <w:marLeft w:val="640"/>
          <w:marRight w:val="0"/>
          <w:marTop w:val="0"/>
          <w:marBottom w:val="0"/>
          <w:divBdr>
            <w:top w:val="none" w:sz="0" w:space="0" w:color="auto"/>
            <w:left w:val="none" w:sz="0" w:space="0" w:color="auto"/>
            <w:bottom w:val="none" w:sz="0" w:space="0" w:color="auto"/>
            <w:right w:val="none" w:sz="0" w:space="0" w:color="auto"/>
          </w:divBdr>
        </w:div>
        <w:div w:id="1668556205">
          <w:marLeft w:val="640"/>
          <w:marRight w:val="0"/>
          <w:marTop w:val="0"/>
          <w:marBottom w:val="0"/>
          <w:divBdr>
            <w:top w:val="none" w:sz="0" w:space="0" w:color="auto"/>
            <w:left w:val="none" w:sz="0" w:space="0" w:color="auto"/>
            <w:bottom w:val="none" w:sz="0" w:space="0" w:color="auto"/>
            <w:right w:val="none" w:sz="0" w:space="0" w:color="auto"/>
          </w:divBdr>
        </w:div>
        <w:div w:id="1728528188">
          <w:marLeft w:val="640"/>
          <w:marRight w:val="0"/>
          <w:marTop w:val="0"/>
          <w:marBottom w:val="0"/>
          <w:divBdr>
            <w:top w:val="none" w:sz="0" w:space="0" w:color="auto"/>
            <w:left w:val="none" w:sz="0" w:space="0" w:color="auto"/>
            <w:bottom w:val="none" w:sz="0" w:space="0" w:color="auto"/>
            <w:right w:val="none" w:sz="0" w:space="0" w:color="auto"/>
          </w:divBdr>
        </w:div>
        <w:div w:id="1852794173">
          <w:marLeft w:val="640"/>
          <w:marRight w:val="0"/>
          <w:marTop w:val="0"/>
          <w:marBottom w:val="0"/>
          <w:divBdr>
            <w:top w:val="none" w:sz="0" w:space="0" w:color="auto"/>
            <w:left w:val="none" w:sz="0" w:space="0" w:color="auto"/>
            <w:bottom w:val="none" w:sz="0" w:space="0" w:color="auto"/>
            <w:right w:val="none" w:sz="0" w:space="0" w:color="auto"/>
          </w:divBdr>
        </w:div>
        <w:div w:id="1870336677">
          <w:marLeft w:val="640"/>
          <w:marRight w:val="0"/>
          <w:marTop w:val="0"/>
          <w:marBottom w:val="0"/>
          <w:divBdr>
            <w:top w:val="none" w:sz="0" w:space="0" w:color="auto"/>
            <w:left w:val="none" w:sz="0" w:space="0" w:color="auto"/>
            <w:bottom w:val="none" w:sz="0" w:space="0" w:color="auto"/>
            <w:right w:val="none" w:sz="0" w:space="0" w:color="auto"/>
          </w:divBdr>
        </w:div>
        <w:div w:id="1881822935">
          <w:marLeft w:val="640"/>
          <w:marRight w:val="0"/>
          <w:marTop w:val="0"/>
          <w:marBottom w:val="0"/>
          <w:divBdr>
            <w:top w:val="none" w:sz="0" w:space="0" w:color="auto"/>
            <w:left w:val="none" w:sz="0" w:space="0" w:color="auto"/>
            <w:bottom w:val="none" w:sz="0" w:space="0" w:color="auto"/>
            <w:right w:val="none" w:sz="0" w:space="0" w:color="auto"/>
          </w:divBdr>
        </w:div>
        <w:div w:id="1898928922">
          <w:marLeft w:val="640"/>
          <w:marRight w:val="0"/>
          <w:marTop w:val="0"/>
          <w:marBottom w:val="0"/>
          <w:divBdr>
            <w:top w:val="none" w:sz="0" w:space="0" w:color="auto"/>
            <w:left w:val="none" w:sz="0" w:space="0" w:color="auto"/>
            <w:bottom w:val="none" w:sz="0" w:space="0" w:color="auto"/>
            <w:right w:val="none" w:sz="0" w:space="0" w:color="auto"/>
          </w:divBdr>
        </w:div>
        <w:div w:id="1993295067">
          <w:marLeft w:val="640"/>
          <w:marRight w:val="0"/>
          <w:marTop w:val="0"/>
          <w:marBottom w:val="0"/>
          <w:divBdr>
            <w:top w:val="none" w:sz="0" w:space="0" w:color="auto"/>
            <w:left w:val="none" w:sz="0" w:space="0" w:color="auto"/>
            <w:bottom w:val="none" w:sz="0" w:space="0" w:color="auto"/>
            <w:right w:val="none" w:sz="0" w:space="0" w:color="auto"/>
          </w:divBdr>
        </w:div>
        <w:div w:id="2005160420">
          <w:marLeft w:val="640"/>
          <w:marRight w:val="0"/>
          <w:marTop w:val="0"/>
          <w:marBottom w:val="0"/>
          <w:divBdr>
            <w:top w:val="none" w:sz="0" w:space="0" w:color="auto"/>
            <w:left w:val="none" w:sz="0" w:space="0" w:color="auto"/>
            <w:bottom w:val="none" w:sz="0" w:space="0" w:color="auto"/>
            <w:right w:val="none" w:sz="0" w:space="0" w:color="auto"/>
          </w:divBdr>
        </w:div>
        <w:div w:id="2029677259">
          <w:marLeft w:val="640"/>
          <w:marRight w:val="0"/>
          <w:marTop w:val="0"/>
          <w:marBottom w:val="0"/>
          <w:divBdr>
            <w:top w:val="none" w:sz="0" w:space="0" w:color="auto"/>
            <w:left w:val="none" w:sz="0" w:space="0" w:color="auto"/>
            <w:bottom w:val="none" w:sz="0" w:space="0" w:color="auto"/>
            <w:right w:val="none" w:sz="0" w:space="0" w:color="auto"/>
          </w:divBdr>
        </w:div>
        <w:div w:id="2132285514">
          <w:marLeft w:val="640"/>
          <w:marRight w:val="0"/>
          <w:marTop w:val="0"/>
          <w:marBottom w:val="0"/>
          <w:divBdr>
            <w:top w:val="none" w:sz="0" w:space="0" w:color="auto"/>
            <w:left w:val="none" w:sz="0" w:space="0" w:color="auto"/>
            <w:bottom w:val="none" w:sz="0" w:space="0" w:color="auto"/>
            <w:right w:val="none" w:sz="0" w:space="0" w:color="auto"/>
          </w:divBdr>
        </w:div>
      </w:divsChild>
    </w:div>
    <w:div w:id="109738500">
      <w:bodyDiv w:val="1"/>
      <w:marLeft w:val="0"/>
      <w:marRight w:val="0"/>
      <w:marTop w:val="0"/>
      <w:marBottom w:val="0"/>
      <w:divBdr>
        <w:top w:val="none" w:sz="0" w:space="0" w:color="auto"/>
        <w:left w:val="none" w:sz="0" w:space="0" w:color="auto"/>
        <w:bottom w:val="none" w:sz="0" w:space="0" w:color="auto"/>
        <w:right w:val="none" w:sz="0" w:space="0" w:color="auto"/>
      </w:divBdr>
      <w:divsChild>
        <w:div w:id="9187046">
          <w:marLeft w:val="640"/>
          <w:marRight w:val="0"/>
          <w:marTop w:val="0"/>
          <w:marBottom w:val="0"/>
          <w:divBdr>
            <w:top w:val="none" w:sz="0" w:space="0" w:color="auto"/>
            <w:left w:val="none" w:sz="0" w:space="0" w:color="auto"/>
            <w:bottom w:val="none" w:sz="0" w:space="0" w:color="auto"/>
            <w:right w:val="none" w:sz="0" w:space="0" w:color="auto"/>
          </w:divBdr>
        </w:div>
        <w:div w:id="9529821">
          <w:marLeft w:val="640"/>
          <w:marRight w:val="0"/>
          <w:marTop w:val="0"/>
          <w:marBottom w:val="0"/>
          <w:divBdr>
            <w:top w:val="none" w:sz="0" w:space="0" w:color="auto"/>
            <w:left w:val="none" w:sz="0" w:space="0" w:color="auto"/>
            <w:bottom w:val="none" w:sz="0" w:space="0" w:color="auto"/>
            <w:right w:val="none" w:sz="0" w:space="0" w:color="auto"/>
          </w:divBdr>
        </w:div>
        <w:div w:id="29647796">
          <w:marLeft w:val="640"/>
          <w:marRight w:val="0"/>
          <w:marTop w:val="0"/>
          <w:marBottom w:val="0"/>
          <w:divBdr>
            <w:top w:val="none" w:sz="0" w:space="0" w:color="auto"/>
            <w:left w:val="none" w:sz="0" w:space="0" w:color="auto"/>
            <w:bottom w:val="none" w:sz="0" w:space="0" w:color="auto"/>
            <w:right w:val="none" w:sz="0" w:space="0" w:color="auto"/>
          </w:divBdr>
        </w:div>
        <w:div w:id="42029144">
          <w:marLeft w:val="640"/>
          <w:marRight w:val="0"/>
          <w:marTop w:val="0"/>
          <w:marBottom w:val="0"/>
          <w:divBdr>
            <w:top w:val="none" w:sz="0" w:space="0" w:color="auto"/>
            <w:left w:val="none" w:sz="0" w:space="0" w:color="auto"/>
            <w:bottom w:val="none" w:sz="0" w:space="0" w:color="auto"/>
            <w:right w:val="none" w:sz="0" w:space="0" w:color="auto"/>
          </w:divBdr>
        </w:div>
        <w:div w:id="101190417">
          <w:marLeft w:val="640"/>
          <w:marRight w:val="0"/>
          <w:marTop w:val="0"/>
          <w:marBottom w:val="0"/>
          <w:divBdr>
            <w:top w:val="none" w:sz="0" w:space="0" w:color="auto"/>
            <w:left w:val="none" w:sz="0" w:space="0" w:color="auto"/>
            <w:bottom w:val="none" w:sz="0" w:space="0" w:color="auto"/>
            <w:right w:val="none" w:sz="0" w:space="0" w:color="auto"/>
          </w:divBdr>
        </w:div>
        <w:div w:id="132020797">
          <w:marLeft w:val="640"/>
          <w:marRight w:val="0"/>
          <w:marTop w:val="0"/>
          <w:marBottom w:val="0"/>
          <w:divBdr>
            <w:top w:val="none" w:sz="0" w:space="0" w:color="auto"/>
            <w:left w:val="none" w:sz="0" w:space="0" w:color="auto"/>
            <w:bottom w:val="none" w:sz="0" w:space="0" w:color="auto"/>
            <w:right w:val="none" w:sz="0" w:space="0" w:color="auto"/>
          </w:divBdr>
        </w:div>
        <w:div w:id="200093272">
          <w:marLeft w:val="640"/>
          <w:marRight w:val="0"/>
          <w:marTop w:val="0"/>
          <w:marBottom w:val="0"/>
          <w:divBdr>
            <w:top w:val="none" w:sz="0" w:space="0" w:color="auto"/>
            <w:left w:val="none" w:sz="0" w:space="0" w:color="auto"/>
            <w:bottom w:val="none" w:sz="0" w:space="0" w:color="auto"/>
            <w:right w:val="none" w:sz="0" w:space="0" w:color="auto"/>
          </w:divBdr>
        </w:div>
        <w:div w:id="260071824">
          <w:marLeft w:val="640"/>
          <w:marRight w:val="0"/>
          <w:marTop w:val="0"/>
          <w:marBottom w:val="0"/>
          <w:divBdr>
            <w:top w:val="none" w:sz="0" w:space="0" w:color="auto"/>
            <w:left w:val="none" w:sz="0" w:space="0" w:color="auto"/>
            <w:bottom w:val="none" w:sz="0" w:space="0" w:color="auto"/>
            <w:right w:val="none" w:sz="0" w:space="0" w:color="auto"/>
          </w:divBdr>
        </w:div>
        <w:div w:id="263003604">
          <w:marLeft w:val="640"/>
          <w:marRight w:val="0"/>
          <w:marTop w:val="0"/>
          <w:marBottom w:val="0"/>
          <w:divBdr>
            <w:top w:val="none" w:sz="0" w:space="0" w:color="auto"/>
            <w:left w:val="none" w:sz="0" w:space="0" w:color="auto"/>
            <w:bottom w:val="none" w:sz="0" w:space="0" w:color="auto"/>
            <w:right w:val="none" w:sz="0" w:space="0" w:color="auto"/>
          </w:divBdr>
        </w:div>
        <w:div w:id="267471221">
          <w:marLeft w:val="640"/>
          <w:marRight w:val="0"/>
          <w:marTop w:val="0"/>
          <w:marBottom w:val="0"/>
          <w:divBdr>
            <w:top w:val="none" w:sz="0" w:space="0" w:color="auto"/>
            <w:left w:val="none" w:sz="0" w:space="0" w:color="auto"/>
            <w:bottom w:val="none" w:sz="0" w:space="0" w:color="auto"/>
            <w:right w:val="none" w:sz="0" w:space="0" w:color="auto"/>
          </w:divBdr>
        </w:div>
        <w:div w:id="324825920">
          <w:marLeft w:val="640"/>
          <w:marRight w:val="0"/>
          <w:marTop w:val="0"/>
          <w:marBottom w:val="0"/>
          <w:divBdr>
            <w:top w:val="none" w:sz="0" w:space="0" w:color="auto"/>
            <w:left w:val="none" w:sz="0" w:space="0" w:color="auto"/>
            <w:bottom w:val="none" w:sz="0" w:space="0" w:color="auto"/>
            <w:right w:val="none" w:sz="0" w:space="0" w:color="auto"/>
          </w:divBdr>
        </w:div>
        <w:div w:id="366299787">
          <w:marLeft w:val="640"/>
          <w:marRight w:val="0"/>
          <w:marTop w:val="0"/>
          <w:marBottom w:val="0"/>
          <w:divBdr>
            <w:top w:val="none" w:sz="0" w:space="0" w:color="auto"/>
            <w:left w:val="none" w:sz="0" w:space="0" w:color="auto"/>
            <w:bottom w:val="none" w:sz="0" w:space="0" w:color="auto"/>
            <w:right w:val="none" w:sz="0" w:space="0" w:color="auto"/>
          </w:divBdr>
        </w:div>
        <w:div w:id="441000457">
          <w:marLeft w:val="640"/>
          <w:marRight w:val="0"/>
          <w:marTop w:val="0"/>
          <w:marBottom w:val="0"/>
          <w:divBdr>
            <w:top w:val="none" w:sz="0" w:space="0" w:color="auto"/>
            <w:left w:val="none" w:sz="0" w:space="0" w:color="auto"/>
            <w:bottom w:val="none" w:sz="0" w:space="0" w:color="auto"/>
            <w:right w:val="none" w:sz="0" w:space="0" w:color="auto"/>
          </w:divBdr>
        </w:div>
        <w:div w:id="495076420">
          <w:marLeft w:val="640"/>
          <w:marRight w:val="0"/>
          <w:marTop w:val="0"/>
          <w:marBottom w:val="0"/>
          <w:divBdr>
            <w:top w:val="none" w:sz="0" w:space="0" w:color="auto"/>
            <w:left w:val="none" w:sz="0" w:space="0" w:color="auto"/>
            <w:bottom w:val="none" w:sz="0" w:space="0" w:color="auto"/>
            <w:right w:val="none" w:sz="0" w:space="0" w:color="auto"/>
          </w:divBdr>
        </w:div>
        <w:div w:id="596328127">
          <w:marLeft w:val="640"/>
          <w:marRight w:val="0"/>
          <w:marTop w:val="0"/>
          <w:marBottom w:val="0"/>
          <w:divBdr>
            <w:top w:val="none" w:sz="0" w:space="0" w:color="auto"/>
            <w:left w:val="none" w:sz="0" w:space="0" w:color="auto"/>
            <w:bottom w:val="none" w:sz="0" w:space="0" w:color="auto"/>
            <w:right w:val="none" w:sz="0" w:space="0" w:color="auto"/>
          </w:divBdr>
        </w:div>
        <w:div w:id="626742212">
          <w:marLeft w:val="640"/>
          <w:marRight w:val="0"/>
          <w:marTop w:val="0"/>
          <w:marBottom w:val="0"/>
          <w:divBdr>
            <w:top w:val="none" w:sz="0" w:space="0" w:color="auto"/>
            <w:left w:val="none" w:sz="0" w:space="0" w:color="auto"/>
            <w:bottom w:val="none" w:sz="0" w:space="0" w:color="auto"/>
            <w:right w:val="none" w:sz="0" w:space="0" w:color="auto"/>
          </w:divBdr>
        </w:div>
        <w:div w:id="810705789">
          <w:marLeft w:val="640"/>
          <w:marRight w:val="0"/>
          <w:marTop w:val="0"/>
          <w:marBottom w:val="0"/>
          <w:divBdr>
            <w:top w:val="none" w:sz="0" w:space="0" w:color="auto"/>
            <w:left w:val="none" w:sz="0" w:space="0" w:color="auto"/>
            <w:bottom w:val="none" w:sz="0" w:space="0" w:color="auto"/>
            <w:right w:val="none" w:sz="0" w:space="0" w:color="auto"/>
          </w:divBdr>
        </w:div>
        <w:div w:id="846600105">
          <w:marLeft w:val="640"/>
          <w:marRight w:val="0"/>
          <w:marTop w:val="0"/>
          <w:marBottom w:val="0"/>
          <w:divBdr>
            <w:top w:val="none" w:sz="0" w:space="0" w:color="auto"/>
            <w:left w:val="none" w:sz="0" w:space="0" w:color="auto"/>
            <w:bottom w:val="none" w:sz="0" w:space="0" w:color="auto"/>
            <w:right w:val="none" w:sz="0" w:space="0" w:color="auto"/>
          </w:divBdr>
        </w:div>
        <w:div w:id="856239390">
          <w:marLeft w:val="640"/>
          <w:marRight w:val="0"/>
          <w:marTop w:val="0"/>
          <w:marBottom w:val="0"/>
          <w:divBdr>
            <w:top w:val="none" w:sz="0" w:space="0" w:color="auto"/>
            <w:left w:val="none" w:sz="0" w:space="0" w:color="auto"/>
            <w:bottom w:val="none" w:sz="0" w:space="0" w:color="auto"/>
            <w:right w:val="none" w:sz="0" w:space="0" w:color="auto"/>
          </w:divBdr>
        </w:div>
        <w:div w:id="894580990">
          <w:marLeft w:val="640"/>
          <w:marRight w:val="0"/>
          <w:marTop w:val="0"/>
          <w:marBottom w:val="0"/>
          <w:divBdr>
            <w:top w:val="none" w:sz="0" w:space="0" w:color="auto"/>
            <w:left w:val="none" w:sz="0" w:space="0" w:color="auto"/>
            <w:bottom w:val="none" w:sz="0" w:space="0" w:color="auto"/>
            <w:right w:val="none" w:sz="0" w:space="0" w:color="auto"/>
          </w:divBdr>
        </w:div>
        <w:div w:id="915823444">
          <w:marLeft w:val="640"/>
          <w:marRight w:val="0"/>
          <w:marTop w:val="0"/>
          <w:marBottom w:val="0"/>
          <w:divBdr>
            <w:top w:val="none" w:sz="0" w:space="0" w:color="auto"/>
            <w:left w:val="none" w:sz="0" w:space="0" w:color="auto"/>
            <w:bottom w:val="none" w:sz="0" w:space="0" w:color="auto"/>
            <w:right w:val="none" w:sz="0" w:space="0" w:color="auto"/>
          </w:divBdr>
        </w:div>
        <w:div w:id="1205218174">
          <w:marLeft w:val="640"/>
          <w:marRight w:val="0"/>
          <w:marTop w:val="0"/>
          <w:marBottom w:val="0"/>
          <w:divBdr>
            <w:top w:val="none" w:sz="0" w:space="0" w:color="auto"/>
            <w:left w:val="none" w:sz="0" w:space="0" w:color="auto"/>
            <w:bottom w:val="none" w:sz="0" w:space="0" w:color="auto"/>
            <w:right w:val="none" w:sz="0" w:space="0" w:color="auto"/>
          </w:divBdr>
        </w:div>
        <w:div w:id="1395857611">
          <w:marLeft w:val="640"/>
          <w:marRight w:val="0"/>
          <w:marTop w:val="0"/>
          <w:marBottom w:val="0"/>
          <w:divBdr>
            <w:top w:val="none" w:sz="0" w:space="0" w:color="auto"/>
            <w:left w:val="none" w:sz="0" w:space="0" w:color="auto"/>
            <w:bottom w:val="none" w:sz="0" w:space="0" w:color="auto"/>
            <w:right w:val="none" w:sz="0" w:space="0" w:color="auto"/>
          </w:divBdr>
        </w:div>
        <w:div w:id="1431852963">
          <w:marLeft w:val="640"/>
          <w:marRight w:val="0"/>
          <w:marTop w:val="0"/>
          <w:marBottom w:val="0"/>
          <w:divBdr>
            <w:top w:val="none" w:sz="0" w:space="0" w:color="auto"/>
            <w:left w:val="none" w:sz="0" w:space="0" w:color="auto"/>
            <w:bottom w:val="none" w:sz="0" w:space="0" w:color="auto"/>
            <w:right w:val="none" w:sz="0" w:space="0" w:color="auto"/>
          </w:divBdr>
        </w:div>
        <w:div w:id="1561013307">
          <w:marLeft w:val="640"/>
          <w:marRight w:val="0"/>
          <w:marTop w:val="0"/>
          <w:marBottom w:val="0"/>
          <w:divBdr>
            <w:top w:val="none" w:sz="0" w:space="0" w:color="auto"/>
            <w:left w:val="none" w:sz="0" w:space="0" w:color="auto"/>
            <w:bottom w:val="none" w:sz="0" w:space="0" w:color="auto"/>
            <w:right w:val="none" w:sz="0" w:space="0" w:color="auto"/>
          </w:divBdr>
        </w:div>
        <w:div w:id="1567640676">
          <w:marLeft w:val="640"/>
          <w:marRight w:val="0"/>
          <w:marTop w:val="0"/>
          <w:marBottom w:val="0"/>
          <w:divBdr>
            <w:top w:val="none" w:sz="0" w:space="0" w:color="auto"/>
            <w:left w:val="none" w:sz="0" w:space="0" w:color="auto"/>
            <w:bottom w:val="none" w:sz="0" w:space="0" w:color="auto"/>
            <w:right w:val="none" w:sz="0" w:space="0" w:color="auto"/>
          </w:divBdr>
        </w:div>
        <w:div w:id="1735006289">
          <w:marLeft w:val="640"/>
          <w:marRight w:val="0"/>
          <w:marTop w:val="0"/>
          <w:marBottom w:val="0"/>
          <w:divBdr>
            <w:top w:val="none" w:sz="0" w:space="0" w:color="auto"/>
            <w:left w:val="none" w:sz="0" w:space="0" w:color="auto"/>
            <w:bottom w:val="none" w:sz="0" w:space="0" w:color="auto"/>
            <w:right w:val="none" w:sz="0" w:space="0" w:color="auto"/>
          </w:divBdr>
        </w:div>
        <w:div w:id="1813131450">
          <w:marLeft w:val="640"/>
          <w:marRight w:val="0"/>
          <w:marTop w:val="0"/>
          <w:marBottom w:val="0"/>
          <w:divBdr>
            <w:top w:val="none" w:sz="0" w:space="0" w:color="auto"/>
            <w:left w:val="none" w:sz="0" w:space="0" w:color="auto"/>
            <w:bottom w:val="none" w:sz="0" w:space="0" w:color="auto"/>
            <w:right w:val="none" w:sz="0" w:space="0" w:color="auto"/>
          </w:divBdr>
        </w:div>
        <w:div w:id="1837919705">
          <w:marLeft w:val="640"/>
          <w:marRight w:val="0"/>
          <w:marTop w:val="0"/>
          <w:marBottom w:val="0"/>
          <w:divBdr>
            <w:top w:val="none" w:sz="0" w:space="0" w:color="auto"/>
            <w:left w:val="none" w:sz="0" w:space="0" w:color="auto"/>
            <w:bottom w:val="none" w:sz="0" w:space="0" w:color="auto"/>
            <w:right w:val="none" w:sz="0" w:space="0" w:color="auto"/>
          </w:divBdr>
        </w:div>
        <w:div w:id="1985620384">
          <w:marLeft w:val="640"/>
          <w:marRight w:val="0"/>
          <w:marTop w:val="0"/>
          <w:marBottom w:val="0"/>
          <w:divBdr>
            <w:top w:val="none" w:sz="0" w:space="0" w:color="auto"/>
            <w:left w:val="none" w:sz="0" w:space="0" w:color="auto"/>
            <w:bottom w:val="none" w:sz="0" w:space="0" w:color="auto"/>
            <w:right w:val="none" w:sz="0" w:space="0" w:color="auto"/>
          </w:divBdr>
        </w:div>
        <w:div w:id="2050840194">
          <w:marLeft w:val="640"/>
          <w:marRight w:val="0"/>
          <w:marTop w:val="0"/>
          <w:marBottom w:val="0"/>
          <w:divBdr>
            <w:top w:val="none" w:sz="0" w:space="0" w:color="auto"/>
            <w:left w:val="none" w:sz="0" w:space="0" w:color="auto"/>
            <w:bottom w:val="none" w:sz="0" w:space="0" w:color="auto"/>
            <w:right w:val="none" w:sz="0" w:space="0" w:color="auto"/>
          </w:divBdr>
        </w:div>
        <w:div w:id="2070181897">
          <w:marLeft w:val="640"/>
          <w:marRight w:val="0"/>
          <w:marTop w:val="0"/>
          <w:marBottom w:val="0"/>
          <w:divBdr>
            <w:top w:val="none" w:sz="0" w:space="0" w:color="auto"/>
            <w:left w:val="none" w:sz="0" w:space="0" w:color="auto"/>
            <w:bottom w:val="none" w:sz="0" w:space="0" w:color="auto"/>
            <w:right w:val="none" w:sz="0" w:space="0" w:color="auto"/>
          </w:divBdr>
        </w:div>
      </w:divsChild>
    </w:div>
    <w:div w:id="146362970">
      <w:bodyDiv w:val="1"/>
      <w:marLeft w:val="0"/>
      <w:marRight w:val="0"/>
      <w:marTop w:val="0"/>
      <w:marBottom w:val="0"/>
      <w:divBdr>
        <w:top w:val="none" w:sz="0" w:space="0" w:color="auto"/>
        <w:left w:val="none" w:sz="0" w:space="0" w:color="auto"/>
        <w:bottom w:val="none" w:sz="0" w:space="0" w:color="auto"/>
        <w:right w:val="none" w:sz="0" w:space="0" w:color="auto"/>
      </w:divBdr>
      <w:divsChild>
        <w:div w:id="60910420">
          <w:marLeft w:val="480"/>
          <w:marRight w:val="0"/>
          <w:marTop w:val="0"/>
          <w:marBottom w:val="0"/>
          <w:divBdr>
            <w:top w:val="none" w:sz="0" w:space="0" w:color="auto"/>
            <w:left w:val="none" w:sz="0" w:space="0" w:color="auto"/>
            <w:bottom w:val="none" w:sz="0" w:space="0" w:color="auto"/>
            <w:right w:val="none" w:sz="0" w:space="0" w:color="auto"/>
          </w:divBdr>
        </w:div>
        <w:div w:id="185674961">
          <w:marLeft w:val="480"/>
          <w:marRight w:val="0"/>
          <w:marTop w:val="0"/>
          <w:marBottom w:val="0"/>
          <w:divBdr>
            <w:top w:val="none" w:sz="0" w:space="0" w:color="auto"/>
            <w:left w:val="none" w:sz="0" w:space="0" w:color="auto"/>
            <w:bottom w:val="none" w:sz="0" w:space="0" w:color="auto"/>
            <w:right w:val="none" w:sz="0" w:space="0" w:color="auto"/>
          </w:divBdr>
        </w:div>
        <w:div w:id="214123238">
          <w:marLeft w:val="480"/>
          <w:marRight w:val="0"/>
          <w:marTop w:val="0"/>
          <w:marBottom w:val="0"/>
          <w:divBdr>
            <w:top w:val="none" w:sz="0" w:space="0" w:color="auto"/>
            <w:left w:val="none" w:sz="0" w:space="0" w:color="auto"/>
            <w:bottom w:val="none" w:sz="0" w:space="0" w:color="auto"/>
            <w:right w:val="none" w:sz="0" w:space="0" w:color="auto"/>
          </w:divBdr>
        </w:div>
        <w:div w:id="239142631">
          <w:marLeft w:val="480"/>
          <w:marRight w:val="0"/>
          <w:marTop w:val="0"/>
          <w:marBottom w:val="0"/>
          <w:divBdr>
            <w:top w:val="none" w:sz="0" w:space="0" w:color="auto"/>
            <w:left w:val="none" w:sz="0" w:space="0" w:color="auto"/>
            <w:bottom w:val="none" w:sz="0" w:space="0" w:color="auto"/>
            <w:right w:val="none" w:sz="0" w:space="0" w:color="auto"/>
          </w:divBdr>
        </w:div>
        <w:div w:id="263146809">
          <w:marLeft w:val="480"/>
          <w:marRight w:val="0"/>
          <w:marTop w:val="0"/>
          <w:marBottom w:val="0"/>
          <w:divBdr>
            <w:top w:val="none" w:sz="0" w:space="0" w:color="auto"/>
            <w:left w:val="none" w:sz="0" w:space="0" w:color="auto"/>
            <w:bottom w:val="none" w:sz="0" w:space="0" w:color="auto"/>
            <w:right w:val="none" w:sz="0" w:space="0" w:color="auto"/>
          </w:divBdr>
        </w:div>
        <w:div w:id="294680215">
          <w:marLeft w:val="480"/>
          <w:marRight w:val="0"/>
          <w:marTop w:val="0"/>
          <w:marBottom w:val="0"/>
          <w:divBdr>
            <w:top w:val="none" w:sz="0" w:space="0" w:color="auto"/>
            <w:left w:val="none" w:sz="0" w:space="0" w:color="auto"/>
            <w:bottom w:val="none" w:sz="0" w:space="0" w:color="auto"/>
            <w:right w:val="none" w:sz="0" w:space="0" w:color="auto"/>
          </w:divBdr>
        </w:div>
        <w:div w:id="483937169">
          <w:marLeft w:val="480"/>
          <w:marRight w:val="0"/>
          <w:marTop w:val="0"/>
          <w:marBottom w:val="0"/>
          <w:divBdr>
            <w:top w:val="none" w:sz="0" w:space="0" w:color="auto"/>
            <w:left w:val="none" w:sz="0" w:space="0" w:color="auto"/>
            <w:bottom w:val="none" w:sz="0" w:space="0" w:color="auto"/>
            <w:right w:val="none" w:sz="0" w:space="0" w:color="auto"/>
          </w:divBdr>
        </w:div>
        <w:div w:id="558595101">
          <w:marLeft w:val="480"/>
          <w:marRight w:val="0"/>
          <w:marTop w:val="0"/>
          <w:marBottom w:val="0"/>
          <w:divBdr>
            <w:top w:val="none" w:sz="0" w:space="0" w:color="auto"/>
            <w:left w:val="none" w:sz="0" w:space="0" w:color="auto"/>
            <w:bottom w:val="none" w:sz="0" w:space="0" w:color="auto"/>
            <w:right w:val="none" w:sz="0" w:space="0" w:color="auto"/>
          </w:divBdr>
        </w:div>
        <w:div w:id="697511147">
          <w:marLeft w:val="480"/>
          <w:marRight w:val="0"/>
          <w:marTop w:val="0"/>
          <w:marBottom w:val="0"/>
          <w:divBdr>
            <w:top w:val="none" w:sz="0" w:space="0" w:color="auto"/>
            <w:left w:val="none" w:sz="0" w:space="0" w:color="auto"/>
            <w:bottom w:val="none" w:sz="0" w:space="0" w:color="auto"/>
            <w:right w:val="none" w:sz="0" w:space="0" w:color="auto"/>
          </w:divBdr>
        </w:div>
        <w:div w:id="774057773">
          <w:marLeft w:val="480"/>
          <w:marRight w:val="0"/>
          <w:marTop w:val="0"/>
          <w:marBottom w:val="0"/>
          <w:divBdr>
            <w:top w:val="none" w:sz="0" w:space="0" w:color="auto"/>
            <w:left w:val="none" w:sz="0" w:space="0" w:color="auto"/>
            <w:bottom w:val="none" w:sz="0" w:space="0" w:color="auto"/>
            <w:right w:val="none" w:sz="0" w:space="0" w:color="auto"/>
          </w:divBdr>
        </w:div>
        <w:div w:id="801314935">
          <w:marLeft w:val="480"/>
          <w:marRight w:val="0"/>
          <w:marTop w:val="0"/>
          <w:marBottom w:val="0"/>
          <w:divBdr>
            <w:top w:val="none" w:sz="0" w:space="0" w:color="auto"/>
            <w:left w:val="none" w:sz="0" w:space="0" w:color="auto"/>
            <w:bottom w:val="none" w:sz="0" w:space="0" w:color="auto"/>
            <w:right w:val="none" w:sz="0" w:space="0" w:color="auto"/>
          </w:divBdr>
        </w:div>
        <w:div w:id="847210097">
          <w:marLeft w:val="480"/>
          <w:marRight w:val="0"/>
          <w:marTop w:val="0"/>
          <w:marBottom w:val="0"/>
          <w:divBdr>
            <w:top w:val="none" w:sz="0" w:space="0" w:color="auto"/>
            <w:left w:val="none" w:sz="0" w:space="0" w:color="auto"/>
            <w:bottom w:val="none" w:sz="0" w:space="0" w:color="auto"/>
            <w:right w:val="none" w:sz="0" w:space="0" w:color="auto"/>
          </w:divBdr>
        </w:div>
        <w:div w:id="1200774512">
          <w:marLeft w:val="480"/>
          <w:marRight w:val="0"/>
          <w:marTop w:val="0"/>
          <w:marBottom w:val="0"/>
          <w:divBdr>
            <w:top w:val="none" w:sz="0" w:space="0" w:color="auto"/>
            <w:left w:val="none" w:sz="0" w:space="0" w:color="auto"/>
            <w:bottom w:val="none" w:sz="0" w:space="0" w:color="auto"/>
            <w:right w:val="none" w:sz="0" w:space="0" w:color="auto"/>
          </w:divBdr>
        </w:div>
        <w:div w:id="1248341684">
          <w:marLeft w:val="480"/>
          <w:marRight w:val="0"/>
          <w:marTop w:val="0"/>
          <w:marBottom w:val="0"/>
          <w:divBdr>
            <w:top w:val="none" w:sz="0" w:space="0" w:color="auto"/>
            <w:left w:val="none" w:sz="0" w:space="0" w:color="auto"/>
            <w:bottom w:val="none" w:sz="0" w:space="0" w:color="auto"/>
            <w:right w:val="none" w:sz="0" w:space="0" w:color="auto"/>
          </w:divBdr>
        </w:div>
        <w:div w:id="1298074764">
          <w:marLeft w:val="480"/>
          <w:marRight w:val="0"/>
          <w:marTop w:val="0"/>
          <w:marBottom w:val="0"/>
          <w:divBdr>
            <w:top w:val="none" w:sz="0" w:space="0" w:color="auto"/>
            <w:left w:val="none" w:sz="0" w:space="0" w:color="auto"/>
            <w:bottom w:val="none" w:sz="0" w:space="0" w:color="auto"/>
            <w:right w:val="none" w:sz="0" w:space="0" w:color="auto"/>
          </w:divBdr>
        </w:div>
        <w:div w:id="1307733844">
          <w:marLeft w:val="480"/>
          <w:marRight w:val="0"/>
          <w:marTop w:val="0"/>
          <w:marBottom w:val="0"/>
          <w:divBdr>
            <w:top w:val="none" w:sz="0" w:space="0" w:color="auto"/>
            <w:left w:val="none" w:sz="0" w:space="0" w:color="auto"/>
            <w:bottom w:val="none" w:sz="0" w:space="0" w:color="auto"/>
            <w:right w:val="none" w:sz="0" w:space="0" w:color="auto"/>
          </w:divBdr>
        </w:div>
        <w:div w:id="1346052064">
          <w:marLeft w:val="480"/>
          <w:marRight w:val="0"/>
          <w:marTop w:val="0"/>
          <w:marBottom w:val="0"/>
          <w:divBdr>
            <w:top w:val="none" w:sz="0" w:space="0" w:color="auto"/>
            <w:left w:val="none" w:sz="0" w:space="0" w:color="auto"/>
            <w:bottom w:val="none" w:sz="0" w:space="0" w:color="auto"/>
            <w:right w:val="none" w:sz="0" w:space="0" w:color="auto"/>
          </w:divBdr>
        </w:div>
        <w:div w:id="1348018488">
          <w:marLeft w:val="480"/>
          <w:marRight w:val="0"/>
          <w:marTop w:val="0"/>
          <w:marBottom w:val="0"/>
          <w:divBdr>
            <w:top w:val="none" w:sz="0" w:space="0" w:color="auto"/>
            <w:left w:val="none" w:sz="0" w:space="0" w:color="auto"/>
            <w:bottom w:val="none" w:sz="0" w:space="0" w:color="auto"/>
            <w:right w:val="none" w:sz="0" w:space="0" w:color="auto"/>
          </w:divBdr>
        </w:div>
        <w:div w:id="1385367943">
          <w:marLeft w:val="480"/>
          <w:marRight w:val="0"/>
          <w:marTop w:val="0"/>
          <w:marBottom w:val="0"/>
          <w:divBdr>
            <w:top w:val="none" w:sz="0" w:space="0" w:color="auto"/>
            <w:left w:val="none" w:sz="0" w:space="0" w:color="auto"/>
            <w:bottom w:val="none" w:sz="0" w:space="0" w:color="auto"/>
            <w:right w:val="none" w:sz="0" w:space="0" w:color="auto"/>
          </w:divBdr>
        </w:div>
        <w:div w:id="1511409585">
          <w:marLeft w:val="480"/>
          <w:marRight w:val="0"/>
          <w:marTop w:val="0"/>
          <w:marBottom w:val="0"/>
          <w:divBdr>
            <w:top w:val="none" w:sz="0" w:space="0" w:color="auto"/>
            <w:left w:val="none" w:sz="0" w:space="0" w:color="auto"/>
            <w:bottom w:val="none" w:sz="0" w:space="0" w:color="auto"/>
            <w:right w:val="none" w:sz="0" w:space="0" w:color="auto"/>
          </w:divBdr>
        </w:div>
        <w:div w:id="1904481132">
          <w:marLeft w:val="480"/>
          <w:marRight w:val="0"/>
          <w:marTop w:val="0"/>
          <w:marBottom w:val="0"/>
          <w:divBdr>
            <w:top w:val="none" w:sz="0" w:space="0" w:color="auto"/>
            <w:left w:val="none" w:sz="0" w:space="0" w:color="auto"/>
            <w:bottom w:val="none" w:sz="0" w:space="0" w:color="auto"/>
            <w:right w:val="none" w:sz="0" w:space="0" w:color="auto"/>
          </w:divBdr>
        </w:div>
        <w:div w:id="1953628481">
          <w:marLeft w:val="480"/>
          <w:marRight w:val="0"/>
          <w:marTop w:val="0"/>
          <w:marBottom w:val="0"/>
          <w:divBdr>
            <w:top w:val="none" w:sz="0" w:space="0" w:color="auto"/>
            <w:left w:val="none" w:sz="0" w:space="0" w:color="auto"/>
            <w:bottom w:val="none" w:sz="0" w:space="0" w:color="auto"/>
            <w:right w:val="none" w:sz="0" w:space="0" w:color="auto"/>
          </w:divBdr>
        </w:div>
        <w:div w:id="2023314246">
          <w:marLeft w:val="480"/>
          <w:marRight w:val="0"/>
          <w:marTop w:val="0"/>
          <w:marBottom w:val="0"/>
          <w:divBdr>
            <w:top w:val="none" w:sz="0" w:space="0" w:color="auto"/>
            <w:left w:val="none" w:sz="0" w:space="0" w:color="auto"/>
            <w:bottom w:val="none" w:sz="0" w:space="0" w:color="auto"/>
            <w:right w:val="none" w:sz="0" w:space="0" w:color="auto"/>
          </w:divBdr>
        </w:div>
        <w:div w:id="2137526215">
          <w:marLeft w:val="480"/>
          <w:marRight w:val="0"/>
          <w:marTop w:val="0"/>
          <w:marBottom w:val="0"/>
          <w:divBdr>
            <w:top w:val="none" w:sz="0" w:space="0" w:color="auto"/>
            <w:left w:val="none" w:sz="0" w:space="0" w:color="auto"/>
            <w:bottom w:val="none" w:sz="0" w:space="0" w:color="auto"/>
            <w:right w:val="none" w:sz="0" w:space="0" w:color="auto"/>
          </w:divBdr>
        </w:div>
      </w:divsChild>
    </w:div>
    <w:div w:id="156966112">
      <w:bodyDiv w:val="1"/>
      <w:marLeft w:val="0"/>
      <w:marRight w:val="0"/>
      <w:marTop w:val="0"/>
      <w:marBottom w:val="0"/>
      <w:divBdr>
        <w:top w:val="none" w:sz="0" w:space="0" w:color="auto"/>
        <w:left w:val="none" w:sz="0" w:space="0" w:color="auto"/>
        <w:bottom w:val="none" w:sz="0" w:space="0" w:color="auto"/>
        <w:right w:val="none" w:sz="0" w:space="0" w:color="auto"/>
      </w:divBdr>
      <w:divsChild>
        <w:div w:id="134877197">
          <w:marLeft w:val="640"/>
          <w:marRight w:val="0"/>
          <w:marTop w:val="0"/>
          <w:marBottom w:val="0"/>
          <w:divBdr>
            <w:top w:val="none" w:sz="0" w:space="0" w:color="auto"/>
            <w:left w:val="none" w:sz="0" w:space="0" w:color="auto"/>
            <w:bottom w:val="none" w:sz="0" w:space="0" w:color="auto"/>
            <w:right w:val="none" w:sz="0" w:space="0" w:color="auto"/>
          </w:divBdr>
        </w:div>
        <w:div w:id="263196394">
          <w:marLeft w:val="640"/>
          <w:marRight w:val="0"/>
          <w:marTop w:val="0"/>
          <w:marBottom w:val="0"/>
          <w:divBdr>
            <w:top w:val="none" w:sz="0" w:space="0" w:color="auto"/>
            <w:left w:val="none" w:sz="0" w:space="0" w:color="auto"/>
            <w:bottom w:val="none" w:sz="0" w:space="0" w:color="auto"/>
            <w:right w:val="none" w:sz="0" w:space="0" w:color="auto"/>
          </w:divBdr>
        </w:div>
        <w:div w:id="368068928">
          <w:marLeft w:val="640"/>
          <w:marRight w:val="0"/>
          <w:marTop w:val="0"/>
          <w:marBottom w:val="0"/>
          <w:divBdr>
            <w:top w:val="none" w:sz="0" w:space="0" w:color="auto"/>
            <w:left w:val="none" w:sz="0" w:space="0" w:color="auto"/>
            <w:bottom w:val="none" w:sz="0" w:space="0" w:color="auto"/>
            <w:right w:val="none" w:sz="0" w:space="0" w:color="auto"/>
          </w:divBdr>
        </w:div>
        <w:div w:id="373845964">
          <w:marLeft w:val="640"/>
          <w:marRight w:val="0"/>
          <w:marTop w:val="0"/>
          <w:marBottom w:val="0"/>
          <w:divBdr>
            <w:top w:val="none" w:sz="0" w:space="0" w:color="auto"/>
            <w:left w:val="none" w:sz="0" w:space="0" w:color="auto"/>
            <w:bottom w:val="none" w:sz="0" w:space="0" w:color="auto"/>
            <w:right w:val="none" w:sz="0" w:space="0" w:color="auto"/>
          </w:divBdr>
        </w:div>
        <w:div w:id="475996594">
          <w:marLeft w:val="640"/>
          <w:marRight w:val="0"/>
          <w:marTop w:val="0"/>
          <w:marBottom w:val="0"/>
          <w:divBdr>
            <w:top w:val="none" w:sz="0" w:space="0" w:color="auto"/>
            <w:left w:val="none" w:sz="0" w:space="0" w:color="auto"/>
            <w:bottom w:val="none" w:sz="0" w:space="0" w:color="auto"/>
            <w:right w:val="none" w:sz="0" w:space="0" w:color="auto"/>
          </w:divBdr>
        </w:div>
        <w:div w:id="486170472">
          <w:marLeft w:val="640"/>
          <w:marRight w:val="0"/>
          <w:marTop w:val="0"/>
          <w:marBottom w:val="0"/>
          <w:divBdr>
            <w:top w:val="none" w:sz="0" w:space="0" w:color="auto"/>
            <w:left w:val="none" w:sz="0" w:space="0" w:color="auto"/>
            <w:bottom w:val="none" w:sz="0" w:space="0" w:color="auto"/>
            <w:right w:val="none" w:sz="0" w:space="0" w:color="auto"/>
          </w:divBdr>
        </w:div>
        <w:div w:id="499347198">
          <w:marLeft w:val="640"/>
          <w:marRight w:val="0"/>
          <w:marTop w:val="0"/>
          <w:marBottom w:val="0"/>
          <w:divBdr>
            <w:top w:val="none" w:sz="0" w:space="0" w:color="auto"/>
            <w:left w:val="none" w:sz="0" w:space="0" w:color="auto"/>
            <w:bottom w:val="none" w:sz="0" w:space="0" w:color="auto"/>
            <w:right w:val="none" w:sz="0" w:space="0" w:color="auto"/>
          </w:divBdr>
        </w:div>
        <w:div w:id="510949815">
          <w:marLeft w:val="640"/>
          <w:marRight w:val="0"/>
          <w:marTop w:val="0"/>
          <w:marBottom w:val="0"/>
          <w:divBdr>
            <w:top w:val="none" w:sz="0" w:space="0" w:color="auto"/>
            <w:left w:val="none" w:sz="0" w:space="0" w:color="auto"/>
            <w:bottom w:val="none" w:sz="0" w:space="0" w:color="auto"/>
            <w:right w:val="none" w:sz="0" w:space="0" w:color="auto"/>
          </w:divBdr>
        </w:div>
        <w:div w:id="621960955">
          <w:marLeft w:val="640"/>
          <w:marRight w:val="0"/>
          <w:marTop w:val="0"/>
          <w:marBottom w:val="0"/>
          <w:divBdr>
            <w:top w:val="none" w:sz="0" w:space="0" w:color="auto"/>
            <w:left w:val="none" w:sz="0" w:space="0" w:color="auto"/>
            <w:bottom w:val="none" w:sz="0" w:space="0" w:color="auto"/>
            <w:right w:val="none" w:sz="0" w:space="0" w:color="auto"/>
          </w:divBdr>
        </w:div>
        <w:div w:id="655454382">
          <w:marLeft w:val="640"/>
          <w:marRight w:val="0"/>
          <w:marTop w:val="0"/>
          <w:marBottom w:val="0"/>
          <w:divBdr>
            <w:top w:val="none" w:sz="0" w:space="0" w:color="auto"/>
            <w:left w:val="none" w:sz="0" w:space="0" w:color="auto"/>
            <w:bottom w:val="none" w:sz="0" w:space="0" w:color="auto"/>
            <w:right w:val="none" w:sz="0" w:space="0" w:color="auto"/>
          </w:divBdr>
        </w:div>
        <w:div w:id="671685815">
          <w:marLeft w:val="640"/>
          <w:marRight w:val="0"/>
          <w:marTop w:val="0"/>
          <w:marBottom w:val="0"/>
          <w:divBdr>
            <w:top w:val="none" w:sz="0" w:space="0" w:color="auto"/>
            <w:left w:val="none" w:sz="0" w:space="0" w:color="auto"/>
            <w:bottom w:val="none" w:sz="0" w:space="0" w:color="auto"/>
            <w:right w:val="none" w:sz="0" w:space="0" w:color="auto"/>
          </w:divBdr>
        </w:div>
        <w:div w:id="680812183">
          <w:marLeft w:val="640"/>
          <w:marRight w:val="0"/>
          <w:marTop w:val="0"/>
          <w:marBottom w:val="0"/>
          <w:divBdr>
            <w:top w:val="none" w:sz="0" w:space="0" w:color="auto"/>
            <w:left w:val="none" w:sz="0" w:space="0" w:color="auto"/>
            <w:bottom w:val="none" w:sz="0" w:space="0" w:color="auto"/>
            <w:right w:val="none" w:sz="0" w:space="0" w:color="auto"/>
          </w:divBdr>
        </w:div>
        <w:div w:id="707683322">
          <w:marLeft w:val="640"/>
          <w:marRight w:val="0"/>
          <w:marTop w:val="0"/>
          <w:marBottom w:val="0"/>
          <w:divBdr>
            <w:top w:val="none" w:sz="0" w:space="0" w:color="auto"/>
            <w:left w:val="none" w:sz="0" w:space="0" w:color="auto"/>
            <w:bottom w:val="none" w:sz="0" w:space="0" w:color="auto"/>
            <w:right w:val="none" w:sz="0" w:space="0" w:color="auto"/>
          </w:divBdr>
        </w:div>
        <w:div w:id="852452626">
          <w:marLeft w:val="640"/>
          <w:marRight w:val="0"/>
          <w:marTop w:val="0"/>
          <w:marBottom w:val="0"/>
          <w:divBdr>
            <w:top w:val="none" w:sz="0" w:space="0" w:color="auto"/>
            <w:left w:val="none" w:sz="0" w:space="0" w:color="auto"/>
            <w:bottom w:val="none" w:sz="0" w:space="0" w:color="auto"/>
            <w:right w:val="none" w:sz="0" w:space="0" w:color="auto"/>
          </w:divBdr>
        </w:div>
        <w:div w:id="853150455">
          <w:marLeft w:val="640"/>
          <w:marRight w:val="0"/>
          <w:marTop w:val="0"/>
          <w:marBottom w:val="0"/>
          <w:divBdr>
            <w:top w:val="none" w:sz="0" w:space="0" w:color="auto"/>
            <w:left w:val="none" w:sz="0" w:space="0" w:color="auto"/>
            <w:bottom w:val="none" w:sz="0" w:space="0" w:color="auto"/>
            <w:right w:val="none" w:sz="0" w:space="0" w:color="auto"/>
          </w:divBdr>
        </w:div>
        <w:div w:id="1140222729">
          <w:marLeft w:val="640"/>
          <w:marRight w:val="0"/>
          <w:marTop w:val="0"/>
          <w:marBottom w:val="0"/>
          <w:divBdr>
            <w:top w:val="none" w:sz="0" w:space="0" w:color="auto"/>
            <w:left w:val="none" w:sz="0" w:space="0" w:color="auto"/>
            <w:bottom w:val="none" w:sz="0" w:space="0" w:color="auto"/>
            <w:right w:val="none" w:sz="0" w:space="0" w:color="auto"/>
          </w:divBdr>
        </w:div>
        <w:div w:id="1151407356">
          <w:marLeft w:val="640"/>
          <w:marRight w:val="0"/>
          <w:marTop w:val="0"/>
          <w:marBottom w:val="0"/>
          <w:divBdr>
            <w:top w:val="none" w:sz="0" w:space="0" w:color="auto"/>
            <w:left w:val="none" w:sz="0" w:space="0" w:color="auto"/>
            <w:bottom w:val="none" w:sz="0" w:space="0" w:color="auto"/>
            <w:right w:val="none" w:sz="0" w:space="0" w:color="auto"/>
          </w:divBdr>
        </w:div>
        <w:div w:id="1289704742">
          <w:marLeft w:val="640"/>
          <w:marRight w:val="0"/>
          <w:marTop w:val="0"/>
          <w:marBottom w:val="0"/>
          <w:divBdr>
            <w:top w:val="none" w:sz="0" w:space="0" w:color="auto"/>
            <w:left w:val="none" w:sz="0" w:space="0" w:color="auto"/>
            <w:bottom w:val="none" w:sz="0" w:space="0" w:color="auto"/>
            <w:right w:val="none" w:sz="0" w:space="0" w:color="auto"/>
          </w:divBdr>
        </w:div>
        <w:div w:id="1392533165">
          <w:marLeft w:val="640"/>
          <w:marRight w:val="0"/>
          <w:marTop w:val="0"/>
          <w:marBottom w:val="0"/>
          <w:divBdr>
            <w:top w:val="none" w:sz="0" w:space="0" w:color="auto"/>
            <w:left w:val="none" w:sz="0" w:space="0" w:color="auto"/>
            <w:bottom w:val="none" w:sz="0" w:space="0" w:color="auto"/>
            <w:right w:val="none" w:sz="0" w:space="0" w:color="auto"/>
          </w:divBdr>
        </w:div>
        <w:div w:id="1405639178">
          <w:marLeft w:val="640"/>
          <w:marRight w:val="0"/>
          <w:marTop w:val="0"/>
          <w:marBottom w:val="0"/>
          <w:divBdr>
            <w:top w:val="none" w:sz="0" w:space="0" w:color="auto"/>
            <w:left w:val="none" w:sz="0" w:space="0" w:color="auto"/>
            <w:bottom w:val="none" w:sz="0" w:space="0" w:color="auto"/>
            <w:right w:val="none" w:sz="0" w:space="0" w:color="auto"/>
          </w:divBdr>
        </w:div>
        <w:div w:id="1425303222">
          <w:marLeft w:val="640"/>
          <w:marRight w:val="0"/>
          <w:marTop w:val="0"/>
          <w:marBottom w:val="0"/>
          <w:divBdr>
            <w:top w:val="none" w:sz="0" w:space="0" w:color="auto"/>
            <w:left w:val="none" w:sz="0" w:space="0" w:color="auto"/>
            <w:bottom w:val="none" w:sz="0" w:space="0" w:color="auto"/>
            <w:right w:val="none" w:sz="0" w:space="0" w:color="auto"/>
          </w:divBdr>
        </w:div>
        <w:div w:id="1484394402">
          <w:marLeft w:val="640"/>
          <w:marRight w:val="0"/>
          <w:marTop w:val="0"/>
          <w:marBottom w:val="0"/>
          <w:divBdr>
            <w:top w:val="none" w:sz="0" w:space="0" w:color="auto"/>
            <w:left w:val="none" w:sz="0" w:space="0" w:color="auto"/>
            <w:bottom w:val="none" w:sz="0" w:space="0" w:color="auto"/>
            <w:right w:val="none" w:sz="0" w:space="0" w:color="auto"/>
          </w:divBdr>
        </w:div>
        <w:div w:id="1611544088">
          <w:marLeft w:val="640"/>
          <w:marRight w:val="0"/>
          <w:marTop w:val="0"/>
          <w:marBottom w:val="0"/>
          <w:divBdr>
            <w:top w:val="none" w:sz="0" w:space="0" w:color="auto"/>
            <w:left w:val="none" w:sz="0" w:space="0" w:color="auto"/>
            <w:bottom w:val="none" w:sz="0" w:space="0" w:color="auto"/>
            <w:right w:val="none" w:sz="0" w:space="0" w:color="auto"/>
          </w:divBdr>
        </w:div>
        <w:div w:id="1666471606">
          <w:marLeft w:val="640"/>
          <w:marRight w:val="0"/>
          <w:marTop w:val="0"/>
          <w:marBottom w:val="0"/>
          <w:divBdr>
            <w:top w:val="none" w:sz="0" w:space="0" w:color="auto"/>
            <w:left w:val="none" w:sz="0" w:space="0" w:color="auto"/>
            <w:bottom w:val="none" w:sz="0" w:space="0" w:color="auto"/>
            <w:right w:val="none" w:sz="0" w:space="0" w:color="auto"/>
          </w:divBdr>
        </w:div>
        <w:div w:id="1716151340">
          <w:marLeft w:val="640"/>
          <w:marRight w:val="0"/>
          <w:marTop w:val="0"/>
          <w:marBottom w:val="0"/>
          <w:divBdr>
            <w:top w:val="none" w:sz="0" w:space="0" w:color="auto"/>
            <w:left w:val="none" w:sz="0" w:space="0" w:color="auto"/>
            <w:bottom w:val="none" w:sz="0" w:space="0" w:color="auto"/>
            <w:right w:val="none" w:sz="0" w:space="0" w:color="auto"/>
          </w:divBdr>
        </w:div>
        <w:div w:id="1832792756">
          <w:marLeft w:val="640"/>
          <w:marRight w:val="0"/>
          <w:marTop w:val="0"/>
          <w:marBottom w:val="0"/>
          <w:divBdr>
            <w:top w:val="none" w:sz="0" w:space="0" w:color="auto"/>
            <w:left w:val="none" w:sz="0" w:space="0" w:color="auto"/>
            <w:bottom w:val="none" w:sz="0" w:space="0" w:color="auto"/>
            <w:right w:val="none" w:sz="0" w:space="0" w:color="auto"/>
          </w:divBdr>
        </w:div>
        <w:div w:id="1912622223">
          <w:marLeft w:val="640"/>
          <w:marRight w:val="0"/>
          <w:marTop w:val="0"/>
          <w:marBottom w:val="0"/>
          <w:divBdr>
            <w:top w:val="none" w:sz="0" w:space="0" w:color="auto"/>
            <w:left w:val="none" w:sz="0" w:space="0" w:color="auto"/>
            <w:bottom w:val="none" w:sz="0" w:space="0" w:color="auto"/>
            <w:right w:val="none" w:sz="0" w:space="0" w:color="auto"/>
          </w:divBdr>
        </w:div>
        <w:div w:id="1927499340">
          <w:marLeft w:val="640"/>
          <w:marRight w:val="0"/>
          <w:marTop w:val="0"/>
          <w:marBottom w:val="0"/>
          <w:divBdr>
            <w:top w:val="none" w:sz="0" w:space="0" w:color="auto"/>
            <w:left w:val="none" w:sz="0" w:space="0" w:color="auto"/>
            <w:bottom w:val="none" w:sz="0" w:space="0" w:color="auto"/>
            <w:right w:val="none" w:sz="0" w:space="0" w:color="auto"/>
          </w:divBdr>
        </w:div>
        <w:div w:id="1981113356">
          <w:marLeft w:val="640"/>
          <w:marRight w:val="0"/>
          <w:marTop w:val="0"/>
          <w:marBottom w:val="0"/>
          <w:divBdr>
            <w:top w:val="none" w:sz="0" w:space="0" w:color="auto"/>
            <w:left w:val="none" w:sz="0" w:space="0" w:color="auto"/>
            <w:bottom w:val="none" w:sz="0" w:space="0" w:color="auto"/>
            <w:right w:val="none" w:sz="0" w:space="0" w:color="auto"/>
          </w:divBdr>
        </w:div>
        <w:div w:id="2058626837">
          <w:marLeft w:val="640"/>
          <w:marRight w:val="0"/>
          <w:marTop w:val="0"/>
          <w:marBottom w:val="0"/>
          <w:divBdr>
            <w:top w:val="none" w:sz="0" w:space="0" w:color="auto"/>
            <w:left w:val="none" w:sz="0" w:space="0" w:color="auto"/>
            <w:bottom w:val="none" w:sz="0" w:space="0" w:color="auto"/>
            <w:right w:val="none" w:sz="0" w:space="0" w:color="auto"/>
          </w:divBdr>
        </w:div>
        <w:div w:id="2073041064">
          <w:marLeft w:val="640"/>
          <w:marRight w:val="0"/>
          <w:marTop w:val="0"/>
          <w:marBottom w:val="0"/>
          <w:divBdr>
            <w:top w:val="none" w:sz="0" w:space="0" w:color="auto"/>
            <w:left w:val="none" w:sz="0" w:space="0" w:color="auto"/>
            <w:bottom w:val="none" w:sz="0" w:space="0" w:color="auto"/>
            <w:right w:val="none" w:sz="0" w:space="0" w:color="auto"/>
          </w:divBdr>
        </w:div>
        <w:div w:id="2114933489">
          <w:marLeft w:val="640"/>
          <w:marRight w:val="0"/>
          <w:marTop w:val="0"/>
          <w:marBottom w:val="0"/>
          <w:divBdr>
            <w:top w:val="none" w:sz="0" w:space="0" w:color="auto"/>
            <w:left w:val="none" w:sz="0" w:space="0" w:color="auto"/>
            <w:bottom w:val="none" w:sz="0" w:space="0" w:color="auto"/>
            <w:right w:val="none" w:sz="0" w:space="0" w:color="auto"/>
          </w:divBdr>
        </w:div>
      </w:divsChild>
    </w:div>
    <w:div w:id="157885920">
      <w:bodyDiv w:val="1"/>
      <w:marLeft w:val="0"/>
      <w:marRight w:val="0"/>
      <w:marTop w:val="0"/>
      <w:marBottom w:val="0"/>
      <w:divBdr>
        <w:top w:val="none" w:sz="0" w:space="0" w:color="auto"/>
        <w:left w:val="none" w:sz="0" w:space="0" w:color="auto"/>
        <w:bottom w:val="none" w:sz="0" w:space="0" w:color="auto"/>
        <w:right w:val="none" w:sz="0" w:space="0" w:color="auto"/>
      </w:divBdr>
    </w:div>
    <w:div w:id="172187546">
      <w:bodyDiv w:val="1"/>
      <w:marLeft w:val="0"/>
      <w:marRight w:val="0"/>
      <w:marTop w:val="0"/>
      <w:marBottom w:val="0"/>
      <w:divBdr>
        <w:top w:val="none" w:sz="0" w:space="0" w:color="auto"/>
        <w:left w:val="none" w:sz="0" w:space="0" w:color="auto"/>
        <w:bottom w:val="none" w:sz="0" w:space="0" w:color="auto"/>
        <w:right w:val="none" w:sz="0" w:space="0" w:color="auto"/>
      </w:divBdr>
    </w:div>
    <w:div w:id="243223719">
      <w:bodyDiv w:val="1"/>
      <w:marLeft w:val="0"/>
      <w:marRight w:val="0"/>
      <w:marTop w:val="0"/>
      <w:marBottom w:val="0"/>
      <w:divBdr>
        <w:top w:val="none" w:sz="0" w:space="0" w:color="auto"/>
        <w:left w:val="none" w:sz="0" w:space="0" w:color="auto"/>
        <w:bottom w:val="none" w:sz="0" w:space="0" w:color="auto"/>
        <w:right w:val="none" w:sz="0" w:space="0" w:color="auto"/>
      </w:divBdr>
    </w:div>
    <w:div w:id="308482341">
      <w:bodyDiv w:val="1"/>
      <w:marLeft w:val="0"/>
      <w:marRight w:val="0"/>
      <w:marTop w:val="0"/>
      <w:marBottom w:val="0"/>
      <w:divBdr>
        <w:top w:val="none" w:sz="0" w:space="0" w:color="auto"/>
        <w:left w:val="none" w:sz="0" w:space="0" w:color="auto"/>
        <w:bottom w:val="none" w:sz="0" w:space="0" w:color="auto"/>
        <w:right w:val="none" w:sz="0" w:space="0" w:color="auto"/>
      </w:divBdr>
      <w:divsChild>
        <w:div w:id="103770273">
          <w:marLeft w:val="640"/>
          <w:marRight w:val="0"/>
          <w:marTop w:val="0"/>
          <w:marBottom w:val="0"/>
          <w:divBdr>
            <w:top w:val="none" w:sz="0" w:space="0" w:color="auto"/>
            <w:left w:val="none" w:sz="0" w:space="0" w:color="auto"/>
            <w:bottom w:val="none" w:sz="0" w:space="0" w:color="auto"/>
            <w:right w:val="none" w:sz="0" w:space="0" w:color="auto"/>
          </w:divBdr>
        </w:div>
        <w:div w:id="151990863">
          <w:marLeft w:val="640"/>
          <w:marRight w:val="0"/>
          <w:marTop w:val="0"/>
          <w:marBottom w:val="0"/>
          <w:divBdr>
            <w:top w:val="none" w:sz="0" w:space="0" w:color="auto"/>
            <w:left w:val="none" w:sz="0" w:space="0" w:color="auto"/>
            <w:bottom w:val="none" w:sz="0" w:space="0" w:color="auto"/>
            <w:right w:val="none" w:sz="0" w:space="0" w:color="auto"/>
          </w:divBdr>
        </w:div>
        <w:div w:id="210533007">
          <w:marLeft w:val="640"/>
          <w:marRight w:val="0"/>
          <w:marTop w:val="0"/>
          <w:marBottom w:val="0"/>
          <w:divBdr>
            <w:top w:val="none" w:sz="0" w:space="0" w:color="auto"/>
            <w:left w:val="none" w:sz="0" w:space="0" w:color="auto"/>
            <w:bottom w:val="none" w:sz="0" w:space="0" w:color="auto"/>
            <w:right w:val="none" w:sz="0" w:space="0" w:color="auto"/>
          </w:divBdr>
        </w:div>
        <w:div w:id="220747517">
          <w:marLeft w:val="640"/>
          <w:marRight w:val="0"/>
          <w:marTop w:val="0"/>
          <w:marBottom w:val="0"/>
          <w:divBdr>
            <w:top w:val="none" w:sz="0" w:space="0" w:color="auto"/>
            <w:left w:val="none" w:sz="0" w:space="0" w:color="auto"/>
            <w:bottom w:val="none" w:sz="0" w:space="0" w:color="auto"/>
            <w:right w:val="none" w:sz="0" w:space="0" w:color="auto"/>
          </w:divBdr>
        </w:div>
        <w:div w:id="235290282">
          <w:marLeft w:val="640"/>
          <w:marRight w:val="0"/>
          <w:marTop w:val="0"/>
          <w:marBottom w:val="0"/>
          <w:divBdr>
            <w:top w:val="none" w:sz="0" w:space="0" w:color="auto"/>
            <w:left w:val="none" w:sz="0" w:space="0" w:color="auto"/>
            <w:bottom w:val="none" w:sz="0" w:space="0" w:color="auto"/>
            <w:right w:val="none" w:sz="0" w:space="0" w:color="auto"/>
          </w:divBdr>
        </w:div>
        <w:div w:id="245960224">
          <w:marLeft w:val="640"/>
          <w:marRight w:val="0"/>
          <w:marTop w:val="0"/>
          <w:marBottom w:val="0"/>
          <w:divBdr>
            <w:top w:val="none" w:sz="0" w:space="0" w:color="auto"/>
            <w:left w:val="none" w:sz="0" w:space="0" w:color="auto"/>
            <w:bottom w:val="none" w:sz="0" w:space="0" w:color="auto"/>
            <w:right w:val="none" w:sz="0" w:space="0" w:color="auto"/>
          </w:divBdr>
        </w:div>
        <w:div w:id="267393874">
          <w:marLeft w:val="640"/>
          <w:marRight w:val="0"/>
          <w:marTop w:val="0"/>
          <w:marBottom w:val="0"/>
          <w:divBdr>
            <w:top w:val="none" w:sz="0" w:space="0" w:color="auto"/>
            <w:left w:val="none" w:sz="0" w:space="0" w:color="auto"/>
            <w:bottom w:val="none" w:sz="0" w:space="0" w:color="auto"/>
            <w:right w:val="none" w:sz="0" w:space="0" w:color="auto"/>
          </w:divBdr>
        </w:div>
        <w:div w:id="277103693">
          <w:marLeft w:val="640"/>
          <w:marRight w:val="0"/>
          <w:marTop w:val="0"/>
          <w:marBottom w:val="0"/>
          <w:divBdr>
            <w:top w:val="none" w:sz="0" w:space="0" w:color="auto"/>
            <w:left w:val="none" w:sz="0" w:space="0" w:color="auto"/>
            <w:bottom w:val="none" w:sz="0" w:space="0" w:color="auto"/>
            <w:right w:val="none" w:sz="0" w:space="0" w:color="auto"/>
          </w:divBdr>
        </w:div>
        <w:div w:id="558247289">
          <w:marLeft w:val="640"/>
          <w:marRight w:val="0"/>
          <w:marTop w:val="0"/>
          <w:marBottom w:val="0"/>
          <w:divBdr>
            <w:top w:val="none" w:sz="0" w:space="0" w:color="auto"/>
            <w:left w:val="none" w:sz="0" w:space="0" w:color="auto"/>
            <w:bottom w:val="none" w:sz="0" w:space="0" w:color="auto"/>
            <w:right w:val="none" w:sz="0" w:space="0" w:color="auto"/>
          </w:divBdr>
        </w:div>
        <w:div w:id="646400652">
          <w:marLeft w:val="640"/>
          <w:marRight w:val="0"/>
          <w:marTop w:val="0"/>
          <w:marBottom w:val="0"/>
          <w:divBdr>
            <w:top w:val="none" w:sz="0" w:space="0" w:color="auto"/>
            <w:left w:val="none" w:sz="0" w:space="0" w:color="auto"/>
            <w:bottom w:val="none" w:sz="0" w:space="0" w:color="auto"/>
            <w:right w:val="none" w:sz="0" w:space="0" w:color="auto"/>
          </w:divBdr>
        </w:div>
        <w:div w:id="695011197">
          <w:marLeft w:val="640"/>
          <w:marRight w:val="0"/>
          <w:marTop w:val="0"/>
          <w:marBottom w:val="0"/>
          <w:divBdr>
            <w:top w:val="none" w:sz="0" w:space="0" w:color="auto"/>
            <w:left w:val="none" w:sz="0" w:space="0" w:color="auto"/>
            <w:bottom w:val="none" w:sz="0" w:space="0" w:color="auto"/>
            <w:right w:val="none" w:sz="0" w:space="0" w:color="auto"/>
          </w:divBdr>
        </w:div>
        <w:div w:id="697774907">
          <w:marLeft w:val="640"/>
          <w:marRight w:val="0"/>
          <w:marTop w:val="0"/>
          <w:marBottom w:val="0"/>
          <w:divBdr>
            <w:top w:val="none" w:sz="0" w:space="0" w:color="auto"/>
            <w:left w:val="none" w:sz="0" w:space="0" w:color="auto"/>
            <w:bottom w:val="none" w:sz="0" w:space="0" w:color="auto"/>
            <w:right w:val="none" w:sz="0" w:space="0" w:color="auto"/>
          </w:divBdr>
        </w:div>
        <w:div w:id="751704487">
          <w:marLeft w:val="640"/>
          <w:marRight w:val="0"/>
          <w:marTop w:val="0"/>
          <w:marBottom w:val="0"/>
          <w:divBdr>
            <w:top w:val="none" w:sz="0" w:space="0" w:color="auto"/>
            <w:left w:val="none" w:sz="0" w:space="0" w:color="auto"/>
            <w:bottom w:val="none" w:sz="0" w:space="0" w:color="auto"/>
            <w:right w:val="none" w:sz="0" w:space="0" w:color="auto"/>
          </w:divBdr>
        </w:div>
        <w:div w:id="904949014">
          <w:marLeft w:val="640"/>
          <w:marRight w:val="0"/>
          <w:marTop w:val="0"/>
          <w:marBottom w:val="0"/>
          <w:divBdr>
            <w:top w:val="none" w:sz="0" w:space="0" w:color="auto"/>
            <w:left w:val="none" w:sz="0" w:space="0" w:color="auto"/>
            <w:bottom w:val="none" w:sz="0" w:space="0" w:color="auto"/>
            <w:right w:val="none" w:sz="0" w:space="0" w:color="auto"/>
          </w:divBdr>
        </w:div>
        <w:div w:id="1078164226">
          <w:marLeft w:val="640"/>
          <w:marRight w:val="0"/>
          <w:marTop w:val="0"/>
          <w:marBottom w:val="0"/>
          <w:divBdr>
            <w:top w:val="none" w:sz="0" w:space="0" w:color="auto"/>
            <w:left w:val="none" w:sz="0" w:space="0" w:color="auto"/>
            <w:bottom w:val="none" w:sz="0" w:space="0" w:color="auto"/>
            <w:right w:val="none" w:sz="0" w:space="0" w:color="auto"/>
          </w:divBdr>
        </w:div>
        <w:div w:id="1090660624">
          <w:marLeft w:val="640"/>
          <w:marRight w:val="0"/>
          <w:marTop w:val="0"/>
          <w:marBottom w:val="0"/>
          <w:divBdr>
            <w:top w:val="none" w:sz="0" w:space="0" w:color="auto"/>
            <w:left w:val="none" w:sz="0" w:space="0" w:color="auto"/>
            <w:bottom w:val="none" w:sz="0" w:space="0" w:color="auto"/>
            <w:right w:val="none" w:sz="0" w:space="0" w:color="auto"/>
          </w:divBdr>
        </w:div>
        <w:div w:id="1131052143">
          <w:marLeft w:val="640"/>
          <w:marRight w:val="0"/>
          <w:marTop w:val="0"/>
          <w:marBottom w:val="0"/>
          <w:divBdr>
            <w:top w:val="none" w:sz="0" w:space="0" w:color="auto"/>
            <w:left w:val="none" w:sz="0" w:space="0" w:color="auto"/>
            <w:bottom w:val="none" w:sz="0" w:space="0" w:color="auto"/>
            <w:right w:val="none" w:sz="0" w:space="0" w:color="auto"/>
          </w:divBdr>
        </w:div>
        <w:div w:id="1135637081">
          <w:marLeft w:val="640"/>
          <w:marRight w:val="0"/>
          <w:marTop w:val="0"/>
          <w:marBottom w:val="0"/>
          <w:divBdr>
            <w:top w:val="none" w:sz="0" w:space="0" w:color="auto"/>
            <w:left w:val="none" w:sz="0" w:space="0" w:color="auto"/>
            <w:bottom w:val="none" w:sz="0" w:space="0" w:color="auto"/>
            <w:right w:val="none" w:sz="0" w:space="0" w:color="auto"/>
          </w:divBdr>
        </w:div>
        <w:div w:id="1433475956">
          <w:marLeft w:val="640"/>
          <w:marRight w:val="0"/>
          <w:marTop w:val="0"/>
          <w:marBottom w:val="0"/>
          <w:divBdr>
            <w:top w:val="none" w:sz="0" w:space="0" w:color="auto"/>
            <w:left w:val="none" w:sz="0" w:space="0" w:color="auto"/>
            <w:bottom w:val="none" w:sz="0" w:space="0" w:color="auto"/>
            <w:right w:val="none" w:sz="0" w:space="0" w:color="auto"/>
          </w:divBdr>
        </w:div>
        <w:div w:id="1552841978">
          <w:marLeft w:val="640"/>
          <w:marRight w:val="0"/>
          <w:marTop w:val="0"/>
          <w:marBottom w:val="0"/>
          <w:divBdr>
            <w:top w:val="none" w:sz="0" w:space="0" w:color="auto"/>
            <w:left w:val="none" w:sz="0" w:space="0" w:color="auto"/>
            <w:bottom w:val="none" w:sz="0" w:space="0" w:color="auto"/>
            <w:right w:val="none" w:sz="0" w:space="0" w:color="auto"/>
          </w:divBdr>
        </w:div>
        <w:div w:id="1683701385">
          <w:marLeft w:val="640"/>
          <w:marRight w:val="0"/>
          <w:marTop w:val="0"/>
          <w:marBottom w:val="0"/>
          <w:divBdr>
            <w:top w:val="none" w:sz="0" w:space="0" w:color="auto"/>
            <w:left w:val="none" w:sz="0" w:space="0" w:color="auto"/>
            <w:bottom w:val="none" w:sz="0" w:space="0" w:color="auto"/>
            <w:right w:val="none" w:sz="0" w:space="0" w:color="auto"/>
          </w:divBdr>
        </w:div>
        <w:div w:id="1839615126">
          <w:marLeft w:val="640"/>
          <w:marRight w:val="0"/>
          <w:marTop w:val="0"/>
          <w:marBottom w:val="0"/>
          <w:divBdr>
            <w:top w:val="none" w:sz="0" w:space="0" w:color="auto"/>
            <w:left w:val="none" w:sz="0" w:space="0" w:color="auto"/>
            <w:bottom w:val="none" w:sz="0" w:space="0" w:color="auto"/>
            <w:right w:val="none" w:sz="0" w:space="0" w:color="auto"/>
          </w:divBdr>
        </w:div>
        <w:div w:id="1886135662">
          <w:marLeft w:val="640"/>
          <w:marRight w:val="0"/>
          <w:marTop w:val="0"/>
          <w:marBottom w:val="0"/>
          <w:divBdr>
            <w:top w:val="none" w:sz="0" w:space="0" w:color="auto"/>
            <w:left w:val="none" w:sz="0" w:space="0" w:color="auto"/>
            <w:bottom w:val="none" w:sz="0" w:space="0" w:color="auto"/>
            <w:right w:val="none" w:sz="0" w:space="0" w:color="auto"/>
          </w:divBdr>
        </w:div>
        <w:div w:id="1896161483">
          <w:marLeft w:val="640"/>
          <w:marRight w:val="0"/>
          <w:marTop w:val="0"/>
          <w:marBottom w:val="0"/>
          <w:divBdr>
            <w:top w:val="none" w:sz="0" w:space="0" w:color="auto"/>
            <w:left w:val="none" w:sz="0" w:space="0" w:color="auto"/>
            <w:bottom w:val="none" w:sz="0" w:space="0" w:color="auto"/>
            <w:right w:val="none" w:sz="0" w:space="0" w:color="auto"/>
          </w:divBdr>
        </w:div>
        <w:div w:id="1990789766">
          <w:marLeft w:val="640"/>
          <w:marRight w:val="0"/>
          <w:marTop w:val="0"/>
          <w:marBottom w:val="0"/>
          <w:divBdr>
            <w:top w:val="none" w:sz="0" w:space="0" w:color="auto"/>
            <w:left w:val="none" w:sz="0" w:space="0" w:color="auto"/>
            <w:bottom w:val="none" w:sz="0" w:space="0" w:color="auto"/>
            <w:right w:val="none" w:sz="0" w:space="0" w:color="auto"/>
          </w:divBdr>
        </w:div>
        <w:div w:id="2085714068">
          <w:marLeft w:val="640"/>
          <w:marRight w:val="0"/>
          <w:marTop w:val="0"/>
          <w:marBottom w:val="0"/>
          <w:divBdr>
            <w:top w:val="none" w:sz="0" w:space="0" w:color="auto"/>
            <w:left w:val="none" w:sz="0" w:space="0" w:color="auto"/>
            <w:bottom w:val="none" w:sz="0" w:space="0" w:color="auto"/>
            <w:right w:val="none" w:sz="0" w:space="0" w:color="auto"/>
          </w:divBdr>
        </w:div>
      </w:divsChild>
    </w:div>
    <w:div w:id="352070980">
      <w:bodyDiv w:val="1"/>
      <w:marLeft w:val="0"/>
      <w:marRight w:val="0"/>
      <w:marTop w:val="0"/>
      <w:marBottom w:val="0"/>
      <w:divBdr>
        <w:top w:val="none" w:sz="0" w:space="0" w:color="auto"/>
        <w:left w:val="none" w:sz="0" w:space="0" w:color="auto"/>
        <w:bottom w:val="none" w:sz="0" w:space="0" w:color="auto"/>
        <w:right w:val="none" w:sz="0" w:space="0" w:color="auto"/>
      </w:divBdr>
      <w:divsChild>
        <w:div w:id="28996989">
          <w:marLeft w:val="640"/>
          <w:marRight w:val="0"/>
          <w:marTop w:val="0"/>
          <w:marBottom w:val="0"/>
          <w:divBdr>
            <w:top w:val="none" w:sz="0" w:space="0" w:color="auto"/>
            <w:left w:val="none" w:sz="0" w:space="0" w:color="auto"/>
            <w:bottom w:val="none" w:sz="0" w:space="0" w:color="auto"/>
            <w:right w:val="none" w:sz="0" w:space="0" w:color="auto"/>
          </w:divBdr>
        </w:div>
        <w:div w:id="70851785">
          <w:marLeft w:val="640"/>
          <w:marRight w:val="0"/>
          <w:marTop w:val="0"/>
          <w:marBottom w:val="0"/>
          <w:divBdr>
            <w:top w:val="none" w:sz="0" w:space="0" w:color="auto"/>
            <w:left w:val="none" w:sz="0" w:space="0" w:color="auto"/>
            <w:bottom w:val="none" w:sz="0" w:space="0" w:color="auto"/>
            <w:right w:val="none" w:sz="0" w:space="0" w:color="auto"/>
          </w:divBdr>
        </w:div>
        <w:div w:id="71245043">
          <w:marLeft w:val="640"/>
          <w:marRight w:val="0"/>
          <w:marTop w:val="0"/>
          <w:marBottom w:val="0"/>
          <w:divBdr>
            <w:top w:val="none" w:sz="0" w:space="0" w:color="auto"/>
            <w:left w:val="none" w:sz="0" w:space="0" w:color="auto"/>
            <w:bottom w:val="none" w:sz="0" w:space="0" w:color="auto"/>
            <w:right w:val="none" w:sz="0" w:space="0" w:color="auto"/>
          </w:divBdr>
        </w:div>
        <w:div w:id="134225021">
          <w:marLeft w:val="640"/>
          <w:marRight w:val="0"/>
          <w:marTop w:val="0"/>
          <w:marBottom w:val="0"/>
          <w:divBdr>
            <w:top w:val="none" w:sz="0" w:space="0" w:color="auto"/>
            <w:left w:val="none" w:sz="0" w:space="0" w:color="auto"/>
            <w:bottom w:val="none" w:sz="0" w:space="0" w:color="auto"/>
            <w:right w:val="none" w:sz="0" w:space="0" w:color="auto"/>
          </w:divBdr>
        </w:div>
        <w:div w:id="145439422">
          <w:marLeft w:val="640"/>
          <w:marRight w:val="0"/>
          <w:marTop w:val="0"/>
          <w:marBottom w:val="0"/>
          <w:divBdr>
            <w:top w:val="none" w:sz="0" w:space="0" w:color="auto"/>
            <w:left w:val="none" w:sz="0" w:space="0" w:color="auto"/>
            <w:bottom w:val="none" w:sz="0" w:space="0" w:color="auto"/>
            <w:right w:val="none" w:sz="0" w:space="0" w:color="auto"/>
          </w:divBdr>
        </w:div>
        <w:div w:id="158539588">
          <w:marLeft w:val="640"/>
          <w:marRight w:val="0"/>
          <w:marTop w:val="0"/>
          <w:marBottom w:val="0"/>
          <w:divBdr>
            <w:top w:val="none" w:sz="0" w:space="0" w:color="auto"/>
            <w:left w:val="none" w:sz="0" w:space="0" w:color="auto"/>
            <w:bottom w:val="none" w:sz="0" w:space="0" w:color="auto"/>
            <w:right w:val="none" w:sz="0" w:space="0" w:color="auto"/>
          </w:divBdr>
        </w:div>
        <w:div w:id="176310091">
          <w:marLeft w:val="640"/>
          <w:marRight w:val="0"/>
          <w:marTop w:val="0"/>
          <w:marBottom w:val="0"/>
          <w:divBdr>
            <w:top w:val="none" w:sz="0" w:space="0" w:color="auto"/>
            <w:left w:val="none" w:sz="0" w:space="0" w:color="auto"/>
            <w:bottom w:val="none" w:sz="0" w:space="0" w:color="auto"/>
            <w:right w:val="none" w:sz="0" w:space="0" w:color="auto"/>
          </w:divBdr>
        </w:div>
        <w:div w:id="224727725">
          <w:marLeft w:val="640"/>
          <w:marRight w:val="0"/>
          <w:marTop w:val="0"/>
          <w:marBottom w:val="0"/>
          <w:divBdr>
            <w:top w:val="none" w:sz="0" w:space="0" w:color="auto"/>
            <w:left w:val="none" w:sz="0" w:space="0" w:color="auto"/>
            <w:bottom w:val="none" w:sz="0" w:space="0" w:color="auto"/>
            <w:right w:val="none" w:sz="0" w:space="0" w:color="auto"/>
          </w:divBdr>
        </w:div>
        <w:div w:id="362287327">
          <w:marLeft w:val="640"/>
          <w:marRight w:val="0"/>
          <w:marTop w:val="0"/>
          <w:marBottom w:val="0"/>
          <w:divBdr>
            <w:top w:val="none" w:sz="0" w:space="0" w:color="auto"/>
            <w:left w:val="none" w:sz="0" w:space="0" w:color="auto"/>
            <w:bottom w:val="none" w:sz="0" w:space="0" w:color="auto"/>
            <w:right w:val="none" w:sz="0" w:space="0" w:color="auto"/>
          </w:divBdr>
        </w:div>
        <w:div w:id="363874384">
          <w:marLeft w:val="640"/>
          <w:marRight w:val="0"/>
          <w:marTop w:val="0"/>
          <w:marBottom w:val="0"/>
          <w:divBdr>
            <w:top w:val="none" w:sz="0" w:space="0" w:color="auto"/>
            <w:left w:val="none" w:sz="0" w:space="0" w:color="auto"/>
            <w:bottom w:val="none" w:sz="0" w:space="0" w:color="auto"/>
            <w:right w:val="none" w:sz="0" w:space="0" w:color="auto"/>
          </w:divBdr>
        </w:div>
        <w:div w:id="438914291">
          <w:marLeft w:val="640"/>
          <w:marRight w:val="0"/>
          <w:marTop w:val="0"/>
          <w:marBottom w:val="0"/>
          <w:divBdr>
            <w:top w:val="none" w:sz="0" w:space="0" w:color="auto"/>
            <w:left w:val="none" w:sz="0" w:space="0" w:color="auto"/>
            <w:bottom w:val="none" w:sz="0" w:space="0" w:color="auto"/>
            <w:right w:val="none" w:sz="0" w:space="0" w:color="auto"/>
          </w:divBdr>
        </w:div>
        <w:div w:id="704714215">
          <w:marLeft w:val="640"/>
          <w:marRight w:val="0"/>
          <w:marTop w:val="0"/>
          <w:marBottom w:val="0"/>
          <w:divBdr>
            <w:top w:val="none" w:sz="0" w:space="0" w:color="auto"/>
            <w:left w:val="none" w:sz="0" w:space="0" w:color="auto"/>
            <w:bottom w:val="none" w:sz="0" w:space="0" w:color="auto"/>
            <w:right w:val="none" w:sz="0" w:space="0" w:color="auto"/>
          </w:divBdr>
        </w:div>
        <w:div w:id="981233226">
          <w:marLeft w:val="640"/>
          <w:marRight w:val="0"/>
          <w:marTop w:val="0"/>
          <w:marBottom w:val="0"/>
          <w:divBdr>
            <w:top w:val="none" w:sz="0" w:space="0" w:color="auto"/>
            <w:left w:val="none" w:sz="0" w:space="0" w:color="auto"/>
            <w:bottom w:val="none" w:sz="0" w:space="0" w:color="auto"/>
            <w:right w:val="none" w:sz="0" w:space="0" w:color="auto"/>
          </w:divBdr>
        </w:div>
        <w:div w:id="1196112130">
          <w:marLeft w:val="640"/>
          <w:marRight w:val="0"/>
          <w:marTop w:val="0"/>
          <w:marBottom w:val="0"/>
          <w:divBdr>
            <w:top w:val="none" w:sz="0" w:space="0" w:color="auto"/>
            <w:left w:val="none" w:sz="0" w:space="0" w:color="auto"/>
            <w:bottom w:val="none" w:sz="0" w:space="0" w:color="auto"/>
            <w:right w:val="none" w:sz="0" w:space="0" w:color="auto"/>
          </w:divBdr>
        </w:div>
        <w:div w:id="1249534936">
          <w:marLeft w:val="640"/>
          <w:marRight w:val="0"/>
          <w:marTop w:val="0"/>
          <w:marBottom w:val="0"/>
          <w:divBdr>
            <w:top w:val="none" w:sz="0" w:space="0" w:color="auto"/>
            <w:left w:val="none" w:sz="0" w:space="0" w:color="auto"/>
            <w:bottom w:val="none" w:sz="0" w:space="0" w:color="auto"/>
            <w:right w:val="none" w:sz="0" w:space="0" w:color="auto"/>
          </w:divBdr>
        </w:div>
        <w:div w:id="1416433497">
          <w:marLeft w:val="640"/>
          <w:marRight w:val="0"/>
          <w:marTop w:val="0"/>
          <w:marBottom w:val="0"/>
          <w:divBdr>
            <w:top w:val="none" w:sz="0" w:space="0" w:color="auto"/>
            <w:left w:val="none" w:sz="0" w:space="0" w:color="auto"/>
            <w:bottom w:val="none" w:sz="0" w:space="0" w:color="auto"/>
            <w:right w:val="none" w:sz="0" w:space="0" w:color="auto"/>
          </w:divBdr>
        </w:div>
        <w:div w:id="1563443135">
          <w:marLeft w:val="640"/>
          <w:marRight w:val="0"/>
          <w:marTop w:val="0"/>
          <w:marBottom w:val="0"/>
          <w:divBdr>
            <w:top w:val="none" w:sz="0" w:space="0" w:color="auto"/>
            <w:left w:val="none" w:sz="0" w:space="0" w:color="auto"/>
            <w:bottom w:val="none" w:sz="0" w:space="0" w:color="auto"/>
            <w:right w:val="none" w:sz="0" w:space="0" w:color="auto"/>
          </w:divBdr>
        </w:div>
        <w:div w:id="1618953763">
          <w:marLeft w:val="640"/>
          <w:marRight w:val="0"/>
          <w:marTop w:val="0"/>
          <w:marBottom w:val="0"/>
          <w:divBdr>
            <w:top w:val="none" w:sz="0" w:space="0" w:color="auto"/>
            <w:left w:val="none" w:sz="0" w:space="0" w:color="auto"/>
            <w:bottom w:val="none" w:sz="0" w:space="0" w:color="auto"/>
            <w:right w:val="none" w:sz="0" w:space="0" w:color="auto"/>
          </w:divBdr>
        </w:div>
        <w:div w:id="1683582808">
          <w:marLeft w:val="640"/>
          <w:marRight w:val="0"/>
          <w:marTop w:val="0"/>
          <w:marBottom w:val="0"/>
          <w:divBdr>
            <w:top w:val="none" w:sz="0" w:space="0" w:color="auto"/>
            <w:left w:val="none" w:sz="0" w:space="0" w:color="auto"/>
            <w:bottom w:val="none" w:sz="0" w:space="0" w:color="auto"/>
            <w:right w:val="none" w:sz="0" w:space="0" w:color="auto"/>
          </w:divBdr>
        </w:div>
        <w:div w:id="1734157970">
          <w:marLeft w:val="640"/>
          <w:marRight w:val="0"/>
          <w:marTop w:val="0"/>
          <w:marBottom w:val="0"/>
          <w:divBdr>
            <w:top w:val="none" w:sz="0" w:space="0" w:color="auto"/>
            <w:left w:val="none" w:sz="0" w:space="0" w:color="auto"/>
            <w:bottom w:val="none" w:sz="0" w:space="0" w:color="auto"/>
            <w:right w:val="none" w:sz="0" w:space="0" w:color="auto"/>
          </w:divBdr>
        </w:div>
        <w:div w:id="1831167920">
          <w:marLeft w:val="640"/>
          <w:marRight w:val="0"/>
          <w:marTop w:val="0"/>
          <w:marBottom w:val="0"/>
          <w:divBdr>
            <w:top w:val="none" w:sz="0" w:space="0" w:color="auto"/>
            <w:left w:val="none" w:sz="0" w:space="0" w:color="auto"/>
            <w:bottom w:val="none" w:sz="0" w:space="0" w:color="auto"/>
            <w:right w:val="none" w:sz="0" w:space="0" w:color="auto"/>
          </w:divBdr>
        </w:div>
        <w:div w:id="1860387477">
          <w:marLeft w:val="640"/>
          <w:marRight w:val="0"/>
          <w:marTop w:val="0"/>
          <w:marBottom w:val="0"/>
          <w:divBdr>
            <w:top w:val="none" w:sz="0" w:space="0" w:color="auto"/>
            <w:left w:val="none" w:sz="0" w:space="0" w:color="auto"/>
            <w:bottom w:val="none" w:sz="0" w:space="0" w:color="auto"/>
            <w:right w:val="none" w:sz="0" w:space="0" w:color="auto"/>
          </w:divBdr>
        </w:div>
        <w:div w:id="1869416927">
          <w:marLeft w:val="640"/>
          <w:marRight w:val="0"/>
          <w:marTop w:val="0"/>
          <w:marBottom w:val="0"/>
          <w:divBdr>
            <w:top w:val="none" w:sz="0" w:space="0" w:color="auto"/>
            <w:left w:val="none" w:sz="0" w:space="0" w:color="auto"/>
            <w:bottom w:val="none" w:sz="0" w:space="0" w:color="auto"/>
            <w:right w:val="none" w:sz="0" w:space="0" w:color="auto"/>
          </w:divBdr>
        </w:div>
        <w:div w:id="2046250266">
          <w:marLeft w:val="640"/>
          <w:marRight w:val="0"/>
          <w:marTop w:val="0"/>
          <w:marBottom w:val="0"/>
          <w:divBdr>
            <w:top w:val="none" w:sz="0" w:space="0" w:color="auto"/>
            <w:left w:val="none" w:sz="0" w:space="0" w:color="auto"/>
            <w:bottom w:val="none" w:sz="0" w:space="0" w:color="auto"/>
            <w:right w:val="none" w:sz="0" w:space="0" w:color="auto"/>
          </w:divBdr>
        </w:div>
      </w:divsChild>
    </w:div>
    <w:div w:id="394623936">
      <w:bodyDiv w:val="1"/>
      <w:marLeft w:val="0"/>
      <w:marRight w:val="0"/>
      <w:marTop w:val="0"/>
      <w:marBottom w:val="0"/>
      <w:divBdr>
        <w:top w:val="none" w:sz="0" w:space="0" w:color="auto"/>
        <w:left w:val="none" w:sz="0" w:space="0" w:color="auto"/>
        <w:bottom w:val="none" w:sz="0" w:space="0" w:color="auto"/>
        <w:right w:val="none" w:sz="0" w:space="0" w:color="auto"/>
      </w:divBdr>
      <w:divsChild>
        <w:div w:id="370958867">
          <w:marLeft w:val="480"/>
          <w:marRight w:val="0"/>
          <w:marTop w:val="0"/>
          <w:marBottom w:val="0"/>
          <w:divBdr>
            <w:top w:val="none" w:sz="0" w:space="0" w:color="auto"/>
            <w:left w:val="none" w:sz="0" w:space="0" w:color="auto"/>
            <w:bottom w:val="none" w:sz="0" w:space="0" w:color="auto"/>
            <w:right w:val="none" w:sz="0" w:space="0" w:color="auto"/>
          </w:divBdr>
        </w:div>
        <w:div w:id="383455600">
          <w:marLeft w:val="480"/>
          <w:marRight w:val="0"/>
          <w:marTop w:val="0"/>
          <w:marBottom w:val="0"/>
          <w:divBdr>
            <w:top w:val="none" w:sz="0" w:space="0" w:color="auto"/>
            <w:left w:val="none" w:sz="0" w:space="0" w:color="auto"/>
            <w:bottom w:val="none" w:sz="0" w:space="0" w:color="auto"/>
            <w:right w:val="none" w:sz="0" w:space="0" w:color="auto"/>
          </w:divBdr>
        </w:div>
        <w:div w:id="451826896">
          <w:marLeft w:val="480"/>
          <w:marRight w:val="0"/>
          <w:marTop w:val="0"/>
          <w:marBottom w:val="0"/>
          <w:divBdr>
            <w:top w:val="none" w:sz="0" w:space="0" w:color="auto"/>
            <w:left w:val="none" w:sz="0" w:space="0" w:color="auto"/>
            <w:bottom w:val="none" w:sz="0" w:space="0" w:color="auto"/>
            <w:right w:val="none" w:sz="0" w:space="0" w:color="auto"/>
          </w:divBdr>
        </w:div>
        <w:div w:id="494538123">
          <w:marLeft w:val="480"/>
          <w:marRight w:val="0"/>
          <w:marTop w:val="0"/>
          <w:marBottom w:val="0"/>
          <w:divBdr>
            <w:top w:val="none" w:sz="0" w:space="0" w:color="auto"/>
            <w:left w:val="none" w:sz="0" w:space="0" w:color="auto"/>
            <w:bottom w:val="none" w:sz="0" w:space="0" w:color="auto"/>
            <w:right w:val="none" w:sz="0" w:space="0" w:color="auto"/>
          </w:divBdr>
        </w:div>
        <w:div w:id="597519562">
          <w:marLeft w:val="480"/>
          <w:marRight w:val="0"/>
          <w:marTop w:val="0"/>
          <w:marBottom w:val="0"/>
          <w:divBdr>
            <w:top w:val="none" w:sz="0" w:space="0" w:color="auto"/>
            <w:left w:val="none" w:sz="0" w:space="0" w:color="auto"/>
            <w:bottom w:val="none" w:sz="0" w:space="0" w:color="auto"/>
            <w:right w:val="none" w:sz="0" w:space="0" w:color="auto"/>
          </w:divBdr>
        </w:div>
        <w:div w:id="619267152">
          <w:marLeft w:val="480"/>
          <w:marRight w:val="0"/>
          <w:marTop w:val="0"/>
          <w:marBottom w:val="0"/>
          <w:divBdr>
            <w:top w:val="none" w:sz="0" w:space="0" w:color="auto"/>
            <w:left w:val="none" w:sz="0" w:space="0" w:color="auto"/>
            <w:bottom w:val="none" w:sz="0" w:space="0" w:color="auto"/>
            <w:right w:val="none" w:sz="0" w:space="0" w:color="auto"/>
          </w:divBdr>
        </w:div>
        <w:div w:id="651105506">
          <w:marLeft w:val="480"/>
          <w:marRight w:val="0"/>
          <w:marTop w:val="0"/>
          <w:marBottom w:val="0"/>
          <w:divBdr>
            <w:top w:val="none" w:sz="0" w:space="0" w:color="auto"/>
            <w:left w:val="none" w:sz="0" w:space="0" w:color="auto"/>
            <w:bottom w:val="none" w:sz="0" w:space="0" w:color="auto"/>
            <w:right w:val="none" w:sz="0" w:space="0" w:color="auto"/>
          </w:divBdr>
        </w:div>
        <w:div w:id="1049262690">
          <w:marLeft w:val="480"/>
          <w:marRight w:val="0"/>
          <w:marTop w:val="0"/>
          <w:marBottom w:val="0"/>
          <w:divBdr>
            <w:top w:val="none" w:sz="0" w:space="0" w:color="auto"/>
            <w:left w:val="none" w:sz="0" w:space="0" w:color="auto"/>
            <w:bottom w:val="none" w:sz="0" w:space="0" w:color="auto"/>
            <w:right w:val="none" w:sz="0" w:space="0" w:color="auto"/>
          </w:divBdr>
        </w:div>
        <w:div w:id="1125345962">
          <w:marLeft w:val="480"/>
          <w:marRight w:val="0"/>
          <w:marTop w:val="0"/>
          <w:marBottom w:val="0"/>
          <w:divBdr>
            <w:top w:val="none" w:sz="0" w:space="0" w:color="auto"/>
            <w:left w:val="none" w:sz="0" w:space="0" w:color="auto"/>
            <w:bottom w:val="none" w:sz="0" w:space="0" w:color="auto"/>
            <w:right w:val="none" w:sz="0" w:space="0" w:color="auto"/>
          </w:divBdr>
        </w:div>
        <w:div w:id="1159687137">
          <w:marLeft w:val="480"/>
          <w:marRight w:val="0"/>
          <w:marTop w:val="0"/>
          <w:marBottom w:val="0"/>
          <w:divBdr>
            <w:top w:val="none" w:sz="0" w:space="0" w:color="auto"/>
            <w:left w:val="none" w:sz="0" w:space="0" w:color="auto"/>
            <w:bottom w:val="none" w:sz="0" w:space="0" w:color="auto"/>
            <w:right w:val="none" w:sz="0" w:space="0" w:color="auto"/>
          </w:divBdr>
        </w:div>
        <w:div w:id="1320037064">
          <w:marLeft w:val="480"/>
          <w:marRight w:val="0"/>
          <w:marTop w:val="0"/>
          <w:marBottom w:val="0"/>
          <w:divBdr>
            <w:top w:val="none" w:sz="0" w:space="0" w:color="auto"/>
            <w:left w:val="none" w:sz="0" w:space="0" w:color="auto"/>
            <w:bottom w:val="none" w:sz="0" w:space="0" w:color="auto"/>
            <w:right w:val="none" w:sz="0" w:space="0" w:color="auto"/>
          </w:divBdr>
        </w:div>
        <w:div w:id="1374963644">
          <w:marLeft w:val="480"/>
          <w:marRight w:val="0"/>
          <w:marTop w:val="0"/>
          <w:marBottom w:val="0"/>
          <w:divBdr>
            <w:top w:val="none" w:sz="0" w:space="0" w:color="auto"/>
            <w:left w:val="none" w:sz="0" w:space="0" w:color="auto"/>
            <w:bottom w:val="none" w:sz="0" w:space="0" w:color="auto"/>
            <w:right w:val="none" w:sz="0" w:space="0" w:color="auto"/>
          </w:divBdr>
        </w:div>
        <w:div w:id="1380515918">
          <w:marLeft w:val="480"/>
          <w:marRight w:val="0"/>
          <w:marTop w:val="0"/>
          <w:marBottom w:val="0"/>
          <w:divBdr>
            <w:top w:val="none" w:sz="0" w:space="0" w:color="auto"/>
            <w:left w:val="none" w:sz="0" w:space="0" w:color="auto"/>
            <w:bottom w:val="none" w:sz="0" w:space="0" w:color="auto"/>
            <w:right w:val="none" w:sz="0" w:space="0" w:color="auto"/>
          </w:divBdr>
        </w:div>
        <w:div w:id="1435318559">
          <w:marLeft w:val="480"/>
          <w:marRight w:val="0"/>
          <w:marTop w:val="0"/>
          <w:marBottom w:val="0"/>
          <w:divBdr>
            <w:top w:val="none" w:sz="0" w:space="0" w:color="auto"/>
            <w:left w:val="none" w:sz="0" w:space="0" w:color="auto"/>
            <w:bottom w:val="none" w:sz="0" w:space="0" w:color="auto"/>
            <w:right w:val="none" w:sz="0" w:space="0" w:color="auto"/>
          </w:divBdr>
        </w:div>
        <w:div w:id="1529488143">
          <w:marLeft w:val="480"/>
          <w:marRight w:val="0"/>
          <w:marTop w:val="0"/>
          <w:marBottom w:val="0"/>
          <w:divBdr>
            <w:top w:val="none" w:sz="0" w:space="0" w:color="auto"/>
            <w:left w:val="none" w:sz="0" w:space="0" w:color="auto"/>
            <w:bottom w:val="none" w:sz="0" w:space="0" w:color="auto"/>
            <w:right w:val="none" w:sz="0" w:space="0" w:color="auto"/>
          </w:divBdr>
        </w:div>
        <w:div w:id="1617517482">
          <w:marLeft w:val="480"/>
          <w:marRight w:val="0"/>
          <w:marTop w:val="0"/>
          <w:marBottom w:val="0"/>
          <w:divBdr>
            <w:top w:val="none" w:sz="0" w:space="0" w:color="auto"/>
            <w:left w:val="none" w:sz="0" w:space="0" w:color="auto"/>
            <w:bottom w:val="none" w:sz="0" w:space="0" w:color="auto"/>
            <w:right w:val="none" w:sz="0" w:space="0" w:color="auto"/>
          </w:divBdr>
        </w:div>
        <w:div w:id="1633897302">
          <w:marLeft w:val="480"/>
          <w:marRight w:val="0"/>
          <w:marTop w:val="0"/>
          <w:marBottom w:val="0"/>
          <w:divBdr>
            <w:top w:val="none" w:sz="0" w:space="0" w:color="auto"/>
            <w:left w:val="none" w:sz="0" w:space="0" w:color="auto"/>
            <w:bottom w:val="none" w:sz="0" w:space="0" w:color="auto"/>
            <w:right w:val="none" w:sz="0" w:space="0" w:color="auto"/>
          </w:divBdr>
        </w:div>
        <w:div w:id="1692871935">
          <w:marLeft w:val="480"/>
          <w:marRight w:val="0"/>
          <w:marTop w:val="0"/>
          <w:marBottom w:val="0"/>
          <w:divBdr>
            <w:top w:val="none" w:sz="0" w:space="0" w:color="auto"/>
            <w:left w:val="none" w:sz="0" w:space="0" w:color="auto"/>
            <w:bottom w:val="none" w:sz="0" w:space="0" w:color="auto"/>
            <w:right w:val="none" w:sz="0" w:space="0" w:color="auto"/>
          </w:divBdr>
        </w:div>
        <w:div w:id="1766416993">
          <w:marLeft w:val="480"/>
          <w:marRight w:val="0"/>
          <w:marTop w:val="0"/>
          <w:marBottom w:val="0"/>
          <w:divBdr>
            <w:top w:val="none" w:sz="0" w:space="0" w:color="auto"/>
            <w:left w:val="none" w:sz="0" w:space="0" w:color="auto"/>
            <w:bottom w:val="none" w:sz="0" w:space="0" w:color="auto"/>
            <w:right w:val="none" w:sz="0" w:space="0" w:color="auto"/>
          </w:divBdr>
        </w:div>
        <w:div w:id="1794249859">
          <w:marLeft w:val="480"/>
          <w:marRight w:val="0"/>
          <w:marTop w:val="0"/>
          <w:marBottom w:val="0"/>
          <w:divBdr>
            <w:top w:val="none" w:sz="0" w:space="0" w:color="auto"/>
            <w:left w:val="none" w:sz="0" w:space="0" w:color="auto"/>
            <w:bottom w:val="none" w:sz="0" w:space="0" w:color="auto"/>
            <w:right w:val="none" w:sz="0" w:space="0" w:color="auto"/>
          </w:divBdr>
        </w:div>
        <w:div w:id="1851211850">
          <w:marLeft w:val="480"/>
          <w:marRight w:val="0"/>
          <w:marTop w:val="0"/>
          <w:marBottom w:val="0"/>
          <w:divBdr>
            <w:top w:val="none" w:sz="0" w:space="0" w:color="auto"/>
            <w:left w:val="none" w:sz="0" w:space="0" w:color="auto"/>
            <w:bottom w:val="none" w:sz="0" w:space="0" w:color="auto"/>
            <w:right w:val="none" w:sz="0" w:space="0" w:color="auto"/>
          </w:divBdr>
        </w:div>
        <w:div w:id="1887597581">
          <w:marLeft w:val="480"/>
          <w:marRight w:val="0"/>
          <w:marTop w:val="0"/>
          <w:marBottom w:val="0"/>
          <w:divBdr>
            <w:top w:val="none" w:sz="0" w:space="0" w:color="auto"/>
            <w:left w:val="none" w:sz="0" w:space="0" w:color="auto"/>
            <w:bottom w:val="none" w:sz="0" w:space="0" w:color="auto"/>
            <w:right w:val="none" w:sz="0" w:space="0" w:color="auto"/>
          </w:divBdr>
        </w:div>
        <w:div w:id="1933278865">
          <w:marLeft w:val="480"/>
          <w:marRight w:val="0"/>
          <w:marTop w:val="0"/>
          <w:marBottom w:val="0"/>
          <w:divBdr>
            <w:top w:val="none" w:sz="0" w:space="0" w:color="auto"/>
            <w:left w:val="none" w:sz="0" w:space="0" w:color="auto"/>
            <w:bottom w:val="none" w:sz="0" w:space="0" w:color="auto"/>
            <w:right w:val="none" w:sz="0" w:space="0" w:color="auto"/>
          </w:divBdr>
        </w:div>
        <w:div w:id="2008557307">
          <w:marLeft w:val="480"/>
          <w:marRight w:val="0"/>
          <w:marTop w:val="0"/>
          <w:marBottom w:val="0"/>
          <w:divBdr>
            <w:top w:val="none" w:sz="0" w:space="0" w:color="auto"/>
            <w:left w:val="none" w:sz="0" w:space="0" w:color="auto"/>
            <w:bottom w:val="none" w:sz="0" w:space="0" w:color="auto"/>
            <w:right w:val="none" w:sz="0" w:space="0" w:color="auto"/>
          </w:divBdr>
        </w:div>
      </w:divsChild>
    </w:div>
    <w:div w:id="510221048">
      <w:bodyDiv w:val="1"/>
      <w:marLeft w:val="0"/>
      <w:marRight w:val="0"/>
      <w:marTop w:val="0"/>
      <w:marBottom w:val="0"/>
      <w:divBdr>
        <w:top w:val="none" w:sz="0" w:space="0" w:color="auto"/>
        <w:left w:val="none" w:sz="0" w:space="0" w:color="auto"/>
        <w:bottom w:val="none" w:sz="0" w:space="0" w:color="auto"/>
        <w:right w:val="none" w:sz="0" w:space="0" w:color="auto"/>
      </w:divBdr>
      <w:divsChild>
        <w:div w:id="64500363">
          <w:marLeft w:val="640"/>
          <w:marRight w:val="0"/>
          <w:marTop w:val="0"/>
          <w:marBottom w:val="0"/>
          <w:divBdr>
            <w:top w:val="none" w:sz="0" w:space="0" w:color="auto"/>
            <w:left w:val="none" w:sz="0" w:space="0" w:color="auto"/>
            <w:bottom w:val="none" w:sz="0" w:space="0" w:color="auto"/>
            <w:right w:val="none" w:sz="0" w:space="0" w:color="auto"/>
          </w:divBdr>
        </w:div>
        <w:div w:id="92752252">
          <w:marLeft w:val="640"/>
          <w:marRight w:val="0"/>
          <w:marTop w:val="0"/>
          <w:marBottom w:val="0"/>
          <w:divBdr>
            <w:top w:val="none" w:sz="0" w:space="0" w:color="auto"/>
            <w:left w:val="none" w:sz="0" w:space="0" w:color="auto"/>
            <w:bottom w:val="none" w:sz="0" w:space="0" w:color="auto"/>
            <w:right w:val="none" w:sz="0" w:space="0" w:color="auto"/>
          </w:divBdr>
        </w:div>
        <w:div w:id="189418207">
          <w:marLeft w:val="640"/>
          <w:marRight w:val="0"/>
          <w:marTop w:val="0"/>
          <w:marBottom w:val="0"/>
          <w:divBdr>
            <w:top w:val="none" w:sz="0" w:space="0" w:color="auto"/>
            <w:left w:val="none" w:sz="0" w:space="0" w:color="auto"/>
            <w:bottom w:val="none" w:sz="0" w:space="0" w:color="auto"/>
            <w:right w:val="none" w:sz="0" w:space="0" w:color="auto"/>
          </w:divBdr>
        </w:div>
        <w:div w:id="258147965">
          <w:marLeft w:val="640"/>
          <w:marRight w:val="0"/>
          <w:marTop w:val="0"/>
          <w:marBottom w:val="0"/>
          <w:divBdr>
            <w:top w:val="none" w:sz="0" w:space="0" w:color="auto"/>
            <w:left w:val="none" w:sz="0" w:space="0" w:color="auto"/>
            <w:bottom w:val="none" w:sz="0" w:space="0" w:color="auto"/>
            <w:right w:val="none" w:sz="0" w:space="0" w:color="auto"/>
          </w:divBdr>
        </w:div>
        <w:div w:id="258368033">
          <w:marLeft w:val="640"/>
          <w:marRight w:val="0"/>
          <w:marTop w:val="0"/>
          <w:marBottom w:val="0"/>
          <w:divBdr>
            <w:top w:val="none" w:sz="0" w:space="0" w:color="auto"/>
            <w:left w:val="none" w:sz="0" w:space="0" w:color="auto"/>
            <w:bottom w:val="none" w:sz="0" w:space="0" w:color="auto"/>
            <w:right w:val="none" w:sz="0" w:space="0" w:color="auto"/>
          </w:divBdr>
        </w:div>
        <w:div w:id="337581013">
          <w:marLeft w:val="640"/>
          <w:marRight w:val="0"/>
          <w:marTop w:val="0"/>
          <w:marBottom w:val="0"/>
          <w:divBdr>
            <w:top w:val="none" w:sz="0" w:space="0" w:color="auto"/>
            <w:left w:val="none" w:sz="0" w:space="0" w:color="auto"/>
            <w:bottom w:val="none" w:sz="0" w:space="0" w:color="auto"/>
            <w:right w:val="none" w:sz="0" w:space="0" w:color="auto"/>
          </w:divBdr>
        </w:div>
        <w:div w:id="354118680">
          <w:marLeft w:val="640"/>
          <w:marRight w:val="0"/>
          <w:marTop w:val="0"/>
          <w:marBottom w:val="0"/>
          <w:divBdr>
            <w:top w:val="none" w:sz="0" w:space="0" w:color="auto"/>
            <w:left w:val="none" w:sz="0" w:space="0" w:color="auto"/>
            <w:bottom w:val="none" w:sz="0" w:space="0" w:color="auto"/>
            <w:right w:val="none" w:sz="0" w:space="0" w:color="auto"/>
          </w:divBdr>
        </w:div>
        <w:div w:id="362219010">
          <w:marLeft w:val="640"/>
          <w:marRight w:val="0"/>
          <w:marTop w:val="0"/>
          <w:marBottom w:val="0"/>
          <w:divBdr>
            <w:top w:val="none" w:sz="0" w:space="0" w:color="auto"/>
            <w:left w:val="none" w:sz="0" w:space="0" w:color="auto"/>
            <w:bottom w:val="none" w:sz="0" w:space="0" w:color="auto"/>
            <w:right w:val="none" w:sz="0" w:space="0" w:color="auto"/>
          </w:divBdr>
        </w:div>
        <w:div w:id="401023177">
          <w:marLeft w:val="640"/>
          <w:marRight w:val="0"/>
          <w:marTop w:val="0"/>
          <w:marBottom w:val="0"/>
          <w:divBdr>
            <w:top w:val="none" w:sz="0" w:space="0" w:color="auto"/>
            <w:left w:val="none" w:sz="0" w:space="0" w:color="auto"/>
            <w:bottom w:val="none" w:sz="0" w:space="0" w:color="auto"/>
            <w:right w:val="none" w:sz="0" w:space="0" w:color="auto"/>
          </w:divBdr>
        </w:div>
        <w:div w:id="409930498">
          <w:marLeft w:val="640"/>
          <w:marRight w:val="0"/>
          <w:marTop w:val="0"/>
          <w:marBottom w:val="0"/>
          <w:divBdr>
            <w:top w:val="none" w:sz="0" w:space="0" w:color="auto"/>
            <w:left w:val="none" w:sz="0" w:space="0" w:color="auto"/>
            <w:bottom w:val="none" w:sz="0" w:space="0" w:color="auto"/>
            <w:right w:val="none" w:sz="0" w:space="0" w:color="auto"/>
          </w:divBdr>
        </w:div>
        <w:div w:id="443158228">
          <w:marLeft w:val="640"/>
          <w:marRight w:val="0"/>
          <w:marTop w:val="0"/>
          <w:marBottom w:val="0"/>
          <w:divBdr>
            <w:top w:val="none" w:sz="0" w:space="0" w:color="auto"/>
            <w:left w:val="none" w:sz="0" w:space="0" w:color="auto"/>
            <w:bottom w:val="none" w:sz="0" w:space="0" w:color="auto"/>
            <w:right w:val="none" w:sz="0" w:space="0" w:color="auto"/>
          </w:divBdr>
        </w:div>
        <w:div w:id="574316969">
          <w:marLeft w:val="640"/>
          <w:marRight w:val="0"/>
          <w:marTop w:val="0"/>
          <w:marBottom w:val="0"/>
          <w:divBdr>
            <w:top w:val="none" w:sz="0" w:space="0" w:color="auto"/>
            <w:left w:val="none" w:sz="0" w:space="0" w:color="auto"/>
            <w:bottom w:val="none" w:sz="0" w:space="0" w:color="auto"/>
            <w:right w:val="none" w:sz="0" w:space="0" w:color="auto"/>
          </w:divBdr>
        </w:div>
        <w:div w:id="1120762153">
          <w:marLeft w:val="640"/>
          <w:marRight w:val="0"/>
          <w:marTop w:val="0"/>
          <w:marBottom w:val="0"/>
          <w:divBdr>
            <w:top w:val="none" w:sz="0" w:space="0" w:color="auto"/>
            <w:left w:val="none" w:sz="0" w:space="0" w:color="auto"/>
            <w:bottom w:val="none" w:sz="0" w:space="0" w:color="auto"/>
            <w:right w:val="none" w:sz="0" w:space="0" w:color="auto"/>
          </w:divBdr>
        </w:div>
        <w:div w:id="1205755386">
          <w:marLeft w:val="640"/>
          <w:marRight w:val="0"/>
          <w:marTop w:val="0"/>
          <w:marBottom w:val="0"/>
          <w:divBdr>
            <w:top w:val="none" w:sz="0" w:space="0" w:color="auto"/>
            <w:left w:val="none" w:sz="0" w:space="0" w:color="auto"/>
            <w:bottom w:val="none" w:sz="0" w:space="0" w:color="auto"/>
            <w:right w:val="none" w:sz="0" w:space="0" w:color="auto"/>
          </w:divBdr>
        </w:div>
        <w:div w:id="1248492307">
          <w:marLeft w:val="640"/>
          <w:marRight w:val="0"/>
          <w:marTop w:val="0"/>
          <w:marBottom w:val="0"/>
          <w:divBdr>
            <w:top w:val="none" w:sz="0" w:space="0" w:color="auto"/>
            <w:left w:val="none" w:sz="0" w:space="0" w:color="auto"/>
            <w:bottom w:val="none" w:sz="0" w:space="0" w:color="auto"/>
            <w:right w:val="none" w:sz="0" w:space="0" w:color="auto"/>
          </w:divBdr>
        </w:div>
        <w:div w:id="1278637120">
          <w:marLeft w:val="640"/>
          <w:marRight w:val="0"/>
          <w:marTop w:val="0"/>
          <w:marBottom w:val="0"/>
          <w:divBdr>
            <w:top w:val="none" w:sz="0" w:space="0" w:color="auto"/>
            <w:left w:val="none" w:sz="0" w:space="0" w:color="auto"/>
            <w:bottom w:val="none" w:sz="0" w:space="0" w:color="auto"/>
            <w:right w:val="none" w:sz="0" w:space="0" w:color="auto"/>
          </w:divBdr>
        </w:div>
        <w:div w:id="1423795270">
          <w:marLeft w:val="640"/>
          <w:marRight w:val="0"/>
          <w:marTop w:val="0"/>
          <w:marBottom w:val="0"/>
          <w:divBdr>
            <w:top w:val="none" w:sz="0" w:space="0" w:color="auto"/>
            <w:left w:val="none" w:sz="0" w:space="0" w:color="auto"/>
            <w:bottom w:val="none" w:sz="0" w:space="0" w:color="auto"/>
            <w:right w:val="none" w:sz="0" w:space="0" w:color="auto"/>
          </w:divBdr>
        </w:div>
        <w:div w:id="1525558191">
          <w:marLeft w:val="640"/>
          <w:marRight w:val="0"/>
          <w:marTop w:val="0"/>
          <w:marBottom w:val="0"/>
          <w:divBdr>
            <w:top w:val="none" w:sz="0" w:space="0" w:color="auto"/>
            <w:left w:val="none" w:sz="0" w:space="0" w:color="auto"/>
            <w:bottom w:val="none" w:sz="0" w:space="0" w:color="auto"/>
            <w:right w:val="none" w:sz="0" w:space="0" w:color="auto"/>
          </w:divBdr>
        </w:div>
        <w:div w:id="1583441814">
          <w:marLeft w:val="640"/>
          <w:marRight w:val="0"/>
          <w:marTop w:val="0"/>
          <w:marBottom w:val="0"/>
          <w:divBdr>
            <w:top w:val="none" w:sz="0" w:space="0" w:color="auto"/>
            <w:left w:val="none" w:sz="0" w:space="0" w:color="auto"/>
            <w:bottom w:val="none" w:sz="0" w:space="0" w:color="auto"/>
            <w:right w:val="none" w:sz="0" w:space="0" w:color="auto"/>
          </w:divBdr>
        </w:div>
        <w:div w:id="1737164678">
          <w:marLeft w:val="640"/>
          <w:marRight w:val="0"/>
          <w:marTop w:val="0"/>
          <w:marBottom w:val="0"/>
          <w:divBdr>
            <w:top w:val="none" w:sz="0" w:space="0" w:color="auto"/>
            <w:left w:val="none" w:sz="0" w:space="0" w:color="auto"/>
            <w:bottom w:val="none" w:sz="0" w:space="0" w:color="auto"/>
            <w:right w:val="none" w:sz="0" w:space="0" w:color="auto"/>
          </w:divBdr>
        </w:div>
        <w:div w:id="1779638613">
          <w:marLeft w:val="640"/>
          <w:marRight w:val="0"/>
          <w:marTop w:val="0"/>
          <w:marBottom w:val="0"/>
          <w:divBdr>
            <w:top w:val="none" w:sz="0" w:space="0" w:color="auto"/>
            <w:left w:val="none" w:sz="0" w:space="0" w:color="auto"/>
            <w:bottom w:val="none" w:sz="0" w:space="0" w:color="auto"/>
            <w:right w:val="none" w:sz="0" w:space="0" w:color="auto"/>
          </w:divBdr>
        </w:div>
        <w:div w:id="1981305579">
          <w:marLeft w:val="640"/>
          <w:marRight w:val="0"/>
          <w:marTop w:val="0"/>
          <w:marBottom w:val="0"/>
          <w:divBdr>
            <w:top w:val="none" w:sz="0" w:space="0" w:color="auto"/>
            <w:left w:val="none" w:sz="0" w:space="0" w:color="auto"/>
            <w:bottom w:val="none" w:sz="0" w:space="0" w:color="auto"/>
            <w:right w:val="none" w:sz="0" w:space="0" w:color="auto"/>
          </w:divBdr>
        </w:div>
        <w:div w:id="2030327825">
          <w:marLeft w:val="640"/>
          <w:marRight w:val="0"/>
          <w:marTop w:val="0"/>
          <w:marBottom w:val="0"/>
          <w:divBdr>
            <w:top w:val="none" w:sz="0" w:space="0" w:color="auto"/>
            <w:left w:val="none" w:sz="0" w:space="0" w:color="auto"/>
            <w:bottom w:val="none" w:sz="0" w:space="0" w:color="auto"/>
            <w:right w:val="none" w:sz="0" w:space="0" w:color="auto"/>
          </w:divBdr>
        </w:div>
        <w:div w:id="2138907006">
          <w:marLeft w:val="640"/>
          <w:marRight w:val="0"/>
          <w:marTop w:val="0"/>
          <w:marBottom w:val="0"/>
          <w:divBdr>
            <w:top w:val="none" w:sz="0" w:space="0" w:color="auto"/>
            <w:left w:val="none" w:sz="0" w:space="0" w:color="auto"/>
            <w:bottom w:val="none" w:sz="0" w:space="0" w:color="auto"/>
            <w:right w:val="none" w:sz="0" w:space="0" w:color="auto"/>
          </w:divBdr>
        </w:div>
      </w:divsChild>
    </w:div>
    <w:div w:id="510413680">
      <w:bodyDiv w:val="1"/>
      <w:marLeft w:val="0"/>
      <w:marRight w:val="0"/>
      <w:marTop w:val="0"/>
      <w:marBottom w:val="0"/>
      <w:divBdr>
        <w:top w:val="none" w:sz="0" w:space="0" w:color="auto"/>
        <w:left w:val="none" w:sz="0" w:space="0" w:color="auto"/>
        <w:bottom w:val="none" w:sz="0" w:space="0" w:color="auto"/>
        <w:right w:val="none" w:sz="0" w:space="0" w:color="auto"/>
      </w:divBdr>
      <w:divsChild>
        <w:div w:id="87625954">
          <w:marLeft w:val="640"/>
          <w:marRight w:val="0"/>
          <w:marTop w:val="0"/>
          <w:marBottom w:val="0"/>
          <w:divBdr>
            <w:top w:val="none" w:sz="0" w:space="0" w:color="auto"/>
            <w:left w:val="none" w:sz="0" w:space="0" w:color="auto"/>
            <w:bottom w:val="none" w:sz="0" w:space="0" w:color="auto"/>
            <w:right w:val="none" w:sz="0" w:space="0" w:color="auto"/>
          </w:divBdr>
        </w:div>
        <w:div w:id="111822501">
          <w:marLeft w:val="640"/>
          <w:marRight w:val="0"/>
          <w:marTop w:val="0"/>
          <w:marBottom w:val="0"/>
          <w:divBdr>
            <w:top w:val="none" w:sz="0" w:space="0" w:color="auto"/>
            <w:left w:val="none" w:sz="0" w:space="0" w:color="auto"/>
            <w:bottom w:val="none" w:sz="0" w:space="0" w:color="auto"/>
            <w:right w:val="none" w:sz="0" w:space="0" w:color="auto"/>
          </w:divBdr>
        </w:div>
        <w:div w:id="139469703">
          <w:marLeft w:val="640"/>
          <w:marRight w:val="0"/>
          <w:marTop w:val="0"/>
          <w:marBottom w:val="0"/>
          <w:divBdr>
            <w:top w:val="none" w:sz="0" w:space="0" w:color="auto"/>
            <w:left w:val="none" w:sz="0" w:space="0" w:color="auto"/>
            <w:bottom w:val="none" w:sz="0" w:space="0" w:color="auto"/>
            <w:right w:val="none" w:sz="0" w:space="0" w:color="auto"/>
          </w:divBdr>
        </w:div>
        <w:div w:id="243033552">
          <w:marLeft w:val="640"/>
          <w:marRight w:val="0"/>
          <w:marTop w:val="0"/>
          <w:marBottom w:val="0"/>
          <w:divBdr>
            <w:top w:val="none" w:sz="0" w:space="0" w:color="auto"/>
            <w:left w:val="none" w:sz="0" w:space="0" w:color="auto"/>
            <w:bottom w:val="none" w:sz="0" w:space="0" w:color="auto"/>
            <w:right w:val="none" w:sz="0" w:space="0" w:color="auto"/>
          </w:divBdr>
        </w:div>
        <w:div w:id="436294355">
          <w:marLeft w:val="640"/>
          <w:marRight w:val="0"/>
          <w:marTop w:val="0"/>
          <w:marBottom w:val="0"/>
          <w:divBdr>
            <w:top w:val="none" w:sz="0" w:space="0" w:color="auto"/>
            <w:left w:val="none" w:sz="0" w:space="0" w:color="auto"/>
            <w:bottom w:val="none" w:sz="0" w:space="0" w:color="auto"/>
            <w:right w:val="none" w:sz="0" w:space="0" w:color="auto"/>
          </w:divBdr>
        </w:div>
        <w:div w:id="488787122">
          <w:marLeft w:val="640"/>
          <w:marRight w:val="0"/>
          <w:marTop w:val="0"/>
          <w:marBottom w:val="0"/>
          <w:divBdr>
            <w:top w:val="none" w:sz="0" w:space="0" w:color="auto"/>
            <w:left w:val="none" w:sz="0" w:space="0" w:color="auto"/>
            <w:bottom w:val="none" w:sz="0" w:space="0" w:color="auto"/>
            <w:right w:val="none" w:sz="0" w:space="0" w:color="auto"/>
          </w:divBdr>
        </w:div>
        <w:div w:id="508448025">
          <w:marLeft w:val="640"/>
          <w:marRight w:val="0"/>
          <w:marTop w:val="0"/>
          <w:marBottom w:val="0"/>
          <w:divBdr>
            <w:top w:val="none" w:sz="0" w:space="0" w:color="auto"/>
            <w:left w:val="none" w:sz="0" w:space="0" w:color="auto"/>
            <w:bottom w:val="none" w:sz="0" w:space="0" w:color="auto"/>
            <w:right w:val="none" w:sz="0" w:space="0" w:color="auto"/>
          </w:divBdr>
        </w:div>
        <w:div w:id="709570738">
          <w:marLeft w:val="640"/>
          <w:marRight w:val="0"/>
          <w:marTop w:val="0"/>
          <w:marBottom w:val="0"/>
          <w:divBdr>
            <w:top w:val="none" w:sz="0" w:space="0" w:color="auto"/>
            <w:left w:val="none" w:sz="0" w:space="0" w:color="auto"/>
            <w:bottom w:val="none" w:sz="0" w:space="0" w:color="auto"/>
            <w:right w:val="none" w:sz="0" w:space="0" w:color="auto"/>
          </w:divBdr>
        </w:div>
        <w:div w:id="811557472">
          <w:marLeft w:val="640"/>
          <w:marRight w:val="0"/>
          <w:marTop w:val="0"/>
          <w:marBottom w:val="0"/>
          <w:divBdr>
            <w:top w:val="none" w:sz="0" w:space="0" w:color="auto"/>
            <w:left w:val="none" w:sz="0" w:space="0" w:color="auto"/>
            <w:bottom w:val="none" w:sz="0" w:space="0" w:color="auto"/>
            <w:right w:val="none" w:sz="0" w:space="0" w:color="auto"/>
          </w:divBdr>
        </w:div>
        <w:div w:id="838696141">
          <w:marLeft w:val="640"/>
          <w:marRight w:val="0"/>
          <w:marTop w:val="0"/>
          <w:marBottom w:val="0"/>
          <w:divBdr>
            <w:top w:val="none" w:sz="0" w:space="0" w:color="auto"/>
            <w:left w:val="none" w:sz="0" w:space="0" w:color="auto"/>
            <w:bottom w:val="none" w:sz="0" w:space="0" w:color="auto"/>
            <w:right w:val="none" w:sz="0" w:space="0" w:color="auto"/>
          </w:divBdr>
        </w:div>
        <w:div w:id="873494538">
          <w:marLeft w:val="640"/>
          <w:marRight w:val="0"/>
          <w:marTop w:val="0"/>
          <w:marBottom w:val="0"/>
          <w:divBdr>
            <w:top w:val="none" w:sz="0" w:space="0" w:color="auto"/>
            <w:left w:val="none" w:sz="0" w:space="0" w:color="auto"/>
            <w:bottom w:val="none" w:sz="0" w:space="0" w:color="auto"/>
            <w:right w:val="none" w:sz="0" w:space="0" w:color="auto"/>
          </w:divBdr>
        </w:div>
        <w:div w:id="878785920">
          <w:marLeft w:val="640"/>
          <w:marRight w:val="0"/>
          <w:marTop w:val="0"/>
          <w:marBottom w:val="0"/>
          <w:divBdr>
            <w:top w:val="none" w:sz="0" w:space="0" w:color="auto"/>
            <w:left w:val="none" w:sz="0" w:space="0" w:color="auto"/>
            <w:bottom w:val="none" w:sz="0" w:space="0" w:color="auto"/>
            <w:right w:val="none" w:sz="0" w:space="0" w:color="auto"/>
          </w:divBdr>
        </w:div>
        <w:div w:id="977370707">
          <w:marLeft w:val="640"/>
          <w:marRight w:val="0"/>
          <w:marTop w:val="0"/>
          <w:marBottom w:val="0"/>
          <w:divBdr>
            <w:top w:val="none" w:sz="0" w:space="0" w:color="auto"/>
            <w:left w:val="none" w:sz="0" w:space="0" w:color="auto"/>
            <w:bottom w:val="none" w:sz="0" w:space="0" w:color="auto"/>
            <w:right w:val="none" w:sz="0" w:space="0" w:color="auto"/>
          </w:divBdr>
        </w:div>
        <w:div w:id="981931773">
          <w:marLeft w:val="640"/>
          <w:marRight w:val="0"/>
          <w:marTop w:val="0"/>
          <w:marBottom w:val="0"/>
          <w:divBdr>
            <w:top w:val="none" w:sz="0" w:space="0" w:color="auto"/>
            <w:left w:val="none" w:sz="0" w:space="0" w:color="auto"/>
            <w:bottom w:val="none" w:sz="0" w:space="0" w:color="auto"/>
            <w:right w:val="none" w:sz="0" w:space="0" w:color="auto"/>
          </w:divBdr>
        </w:div>
        <w:div w:id="991060377">
          <w:marLeft w:val="640"/>
          <w:marRight w:val="0"/>
          <w:marTop w:val="0"/>
          <w:marBottom w:val="0"/>
          <w:divBdr>
            <w:top w:val="none" w:sz="0" w:space="0" w:color="auto"/>
            <w:left w:val="none" w:sz="0" w:space="0" w:color="auto"/>
            <w:bottom w:val="none" w:sz="0" w:space="0" w:color="auto"/>
            <w:right w:val="none" w:sz="0" w:space="0" w:color="auto"/>
          </w:divBdr>
        </w:div>
        <w:div w:id="1010763507">
          <w:marLeft w:val="640"/>
          <w:marRight w:val="0"/>
          <w:marTop w:val="0"/>
          <w:marBottom w:val="0"/>
          <w:divBdr>
            <w:top w:val="none" w:sz="0" w:space="0" w:color="auto"/>
            <w:left w:val="none" w:sz="0" w:space="0" w:color="auto"/>
            <w:bottom w:val="none" w:sz="0" w:space="0" w:color="auto"/>
            <w:right w:val="none" w:sz="0" w:space="0" w:color="auto"/>
          </w:divBdr>
        </w:div>
        <w:div w:id="1039470611">
          <w:marLeft w:val="640"/>
          <w:marRight w:val="0"/>
          <w:marTop w:val="0"/>
          <w:marBottom w:val="0"/>
          <w:divBdr>
            <w:top w:val="none" w:sz="0" w:space="0" w:color="auto"/>
            <w:left w:val="none" w:sz="0" w:space="0" w:color="auto"/>
            <w:bottom w:val="none" w:sz="0" w:space="0" w:color="auto"/>
            <w:right w:val="none" w:sz="0" w:space="0" w:color="auto"/>
          </w:divBdr>
        </w:div>
        <w:div w:id="1123421622">
          <w:marLeft w:val="640"/>
          <w:marRight w:val="0"/>
          <w:marTop w:val="0"/>
          <w:marBottom w:val="0"/>
          <w:divBdr>
            <w:top w:val="none" w:sz="0" w:space="0" w:color="auto"/>
            <w:left w:val="none" w:sz="0" w:space="0" w:color="auto"/>
            <w:bottom w:val="none" w:sz="0" w:space="0" w:color="auto"/>
            <w:right w:val="none" w:sz="0" w:space="0" w:color="auto"/>
          </w:divBdr>
        </w:div>
        <w:div w:id="1205484109">
          <w:marLeft w:val="640"/>
          <w:marRight w:val="0"/>
          <w:marTop w:val="0"/>
          <w:marBottom w:val="0"/>
          <w:divBdr>
            <w:top w:val="none" w:sz="0" w:space="0" w:color="auto"/>
            <w:left w:val="none" w:sz="0" w:space="0" w:color="auto"/>
            <w:bottom w:val="none" w:sz="0" w:space="0" w:color="auto"/>
            <w:right w:val="none" w:sz="0" w:space="0" w:color="auto"/>
          </w:divBdr>
        </w:div>
        <w:div w:id="1297220780">
          <w:marLeft w:val="640"/>
          <w:marRight w:val="0"/>
          <w:marTop w:val="0"/>
          <w:marBottom w:val="0"/>
          <w:divBdr>
            <w:top w:val="none" w:sz="0" w:space="0" w:color="auto"/>
            <w:left w:val="none" w:sz="0" w:space="0" w:color="auto"/>
            <w:bottom w:val="none" w:sz="0" w:space="0" w:color="auto"/>
            <w:right w:val="none" w:sz="0" w:space="0" w:color="auto"/>
          </w:divBdr>
        </w:div>
        <w:div w:id="1324237750">
          <w:marLeft w:val="640"/>
          <w:marRight w:val="0"/>
          <w:marTop w:val="0"/>
          <w:marBottom w:val="0"/>
          <w:divBdr>
            <w:top w:val="none" w:sz="0" w:space="0" w:color="auto"/>
            <w:left w:val="none" w:sz="0" w:space="0" w:color="auto"/>
            <w:bottom w:val="none" w:sz="0" w:space="0" w:color="auto"/>
            <w:right w:val="none" w:sz="0" w:space="0" w:color="auto"/>
          </w:divBdr>
        </w:div>
        <w:div w:id="1387559184">
          <w:marLeft w:val="640"/>
          <w:marRight w:val="0"/>
          <w:marTop w:val="0"/>
          <w:marBottom w:val="0"/>
          <w:divBdr>
            <w:top w:val="none" w:sz="0" w:space="0" w:color="auto"/>
            <w:left w:val="none" w:sz="0" w:space="0" w:color="auto"/>
            <w:bottom w:val="none" w:sz="0" w:space="0" w:color="auto"/>
            <w:right w:val="none" w:sz="0" w:space="0" w:color="auto"/>
          </w:divBdr>
        </w:div>
        <w:div w:id="1560634676">
          <w:marLeft w:val="640"/>
          <w:marRight w:val="0"/>
          <w:marTop w:val="0"/>
          <w:marBottom w:val="0"/>
          <w:divBdr>
            <w:top w:val="none" w:sz="0" w:space="0" w:color="auto"/>
            <w:left w:val="none" w:sz="0" w:space="0" w:color="auto"/>
            <w:bottom w:val="none" w:sz="0" w:space="0" w:color="auto"/>
            <w:right w:val="none" w:sz="0" w:space="0" w:color="auto"/>
          </w:divBdr>
        </w:div>
        <w:div w:id="1779375251">
          <w:marLeft w:val="640"/>
          <w:marRight w:val="0"/>
          <w:marTop w:val="0"/>
          <w:marBottom w:val="0"/>
          <w:divBdr>
            <w:top w:val="none" w:sz="0" w:space="0" w:color="auto"/>
            <w:left w:val="none" w:sz="0" w:space="0" w:color="auto"/>
            <w:bottom w:val="none" w:sz="0" w:space="0" w:color="auto"/>
            <w:right w:val="none" w:sz="0" w:space="0" w:color="auto"/>
          </w:divBdr>
        </w:div>
        <w:div w:id="1833107885">
          <w:marLeft w:val="640"/>
          <w:marRight w:val="0"/>
          <w:marTop w:val="0"/>
          <w:marBottom w:val="0"/>
          <w:divBdr>
            <w:top w:val="none" w:sz="0" w:space="0" w:color="auto"/>
            <w:left w:val="none" w:sz="0" w:space="0" w:color="auto"/>
            <w:bottom w:val="none" w:sz="0" w:space="0" w:color="auto"/>
            <w:right w:val="none" w:sz="0" w:space="0" w:color="auto"/>
          </w:divBdr>
        </w:div>
        <w:div w:id="1842431167">
          <w:marLeft w:val="640"/>
          <w:marRight w:val="0"/>
          <w:marTop w:val="0"/>
          <w:marBottom w:val="0"/>
          <w:divBdr>
            <w:top w:val="none" w:sz="0" w:space="0" w:color="auto"/>
            <w:left w:val="none" w:sz="0" w:space="0" w:color="auto"/>
            <w:bottom w:val="none" w:sz="0" w:space="0" w:color="auto"/>
            <w:right w:val="none" w:sz="0" w:space="0" w:color="auto"/>
          </w:divBdr>
        </w:div>
        <w:div w:id="1994137863">
          <w:marLeft w:val="640"/>
          <w:marRight w:val="0"/>
          <w:marTop w:val="0"/>
          <w:marBottom w:val="0"/>
          <w:divBdr>
            <w:top w:val="none" w:sz="0" w:space="0" w:color="auto"/>
            <w:left w:val="none" w:sz="0" w:space="0" w:color="auto"/>
            <w:bottom w:val="none" w:sz="0" w:space="0" w:color="auto"/>
            <w:right w:val="none" w:sz="0" w:space="0" w:color="auto"/>
          </w:divBdr>
        </w:div>
        <w:div w:id="2011247835">
          <w:marLeft w:val="640"/>
          <w:marRight w:val="0"/>
          <w:marTop w:val="0"/>
          <w:marBottom w:val="0"/>
          <w:divBdr>
            <w:top w:val="none" w:sz="0" w:space="0" w:color="auto"/>
            <w:left w:val="none" w:sz="0" w:space="0" w:color="auto"/>
            <w:bottom w:val="none" w:sz="0" w:space="0" w:color="auto"/>
            <w:right w:val="none" w:sz="0" w:space="0" w:color="auto"/>
          </w:divBdr>
        </w:div>
        <w:div w:id="2075203100">
          <w:marLeft w:val="640"/>
          <w:marRight w:val="0"/>
          <w:marTop w:val="0"/>
          <w:marBottom w:val="0"/>
          <w:divBdr>
            <w:top w:val="none" w:sz="0" w:space="0" w:color="auto"/>
            <w:left w:val="none" w:sz="0" w:space="0" w:color="auto"/>
            <w:bottom w:val="none" w:sz="0" w:space="0" w:color="auto"/>
            <w:right w:val="none" w:sz="0" w:space="0" w:color="auto"/>
          </w:divBdr>
        </w:div>
        <w:div w:id="2082289760">
          <w:marLeft w:val="640"/>
          <w:marRight w:val="0"/>
          <w:marTop w:val="0"/>
          <w:marBottom w:val="0"/>
          <w:divBdr>
            <w:top w:val="none" w:sz="0" w:space="0" w:color="auto"/>
            <w:left w:val="none" w:sz="0" w:space="0" w:color="auto"/>
            <w:bottom w:val="none" w:sz="0" w:space="0" w:color="auto"/>
            <w:right w:val="none" w:sz="0" w:space="0" w:color="auto"/>
          </w:divBdr>
        </w:div>
      </w:divsChild>
    </w:div>
    <w:div w:id="545681778">
      <w:bodyDiv w:val="1"/>
      <w:marLeft w:val="0"/>
      <w:marRight w:val="0"/>
      <w:marTop w:val="0"/>
      <w:marBottom w:val="0"/>
      <w:divBdr>
        <w:top w:val="none" w:sz="0" w:space="0" w:color="auto"/>
        <w:left w:val="none" w:sz="0" w:space="0" w:color="auto"/>
        <w:bottom w:val="none" w:sz="0" w:space="0" w:color="auto"/>
        <w:right w:val="none" w:sz="0" w:space="0" w:color="auto"/>
      </w:divBdr>
      <w:divsChild>
        <w:div w:id="148446842">
          <w:marLeft w:val="640"/>
          <w:marRight w:val="0"/>
          <w:marTop w:val="0"/>
          <w:marBottom w:val="0"/>
          <w:divBdr>
            <w:top w:val="none" w:sz="0" w:space="0" w:color="auto"/>
            <w:left w:val="none" w:sz="0" w:space="0" w:color="auto"/>
            <w:bottom w:val="none" w:sz="0" w:space="0" w:color="auto"/>
            <w:right w:val="none" w:sz="0" w:space="0" w:color="auto"/>
          </w:divBdr>
        </w:div>
        <w:div w:id="187957609">
          <w:marLeft w:val="640"/>
          <w:marRight w:val="0"/>
          <w:marTop w:val="0"/>
          <w:marBottom w:val="0"/>
          <w:divBdr>
            <w:top w:val="none" w:sz="0" w:space="0" w:color="auto"/>
            <w:left w:val="none" w:sz="0" w:space="0" w:color="auto"/>
            <w:bottom w:val="none" w:sz="0" w:space="0" w:color="auto"/>
            <w:right w:val="none" w:sz="0" w:space="0" w:color="auto"/>
          </w:divBdr>
        </w:div>
        <w:div w:id="208341545">
          <w:marLeft w:val="640"/>
          <w:marRight w:val="0"/>
          <w:marTop w:val="0"/>
          <w:marBottom w:val="0"/>
          <w:divBdr>
            <w:top w:val="none" w:sz="0" w:space="0" w:color="auto"/>
            <w:left w:val="none" w:sz="0" w:space="0" w:color="auto"/>
            <w:bottom w:val="none" w:sz="0" w:space="0" w:color="auto"/>
            <w:right w:val="none" w:sz="0" w:space="0" w:color="auto"/>
          </w:divBdr>
        </w:div>
        <w:div w:id="215244520">
          <w:marLeft w:val="640"/>
          <w:marRight w:val="0"/>
          <w:marTop w:val="0"/>
          <w:marBottom w:val="0"/>
          <w:divBdr>
            <w:top w:val="none" w:sz="0" w:space="0" w:color="auto"/>
            <w:left w:val="none" w:sz="0" w:space="0" w:color="auto"/>
            <w:bottom w:val="none" w:sz="0" w:space="0" w:color="auto"/>
            <w:right w:val="none" w:sz="0" w:space="0" w:color="auto"/>
          </w:divBdr>
        </w:div>
        <w:div w:id="257448254">
          <w:marLeft w:val="640"/>
          <w:marRight w:val="0"/>
          <w:marTop w:val="0"/>
          <w:marBottom w:val="0"/>
          <w:divBdr>
            <w:top w:val="none" w:sz="0" w:space="0" w:color="auto"/>
            <w:left w:val="none" w:sz="0" w:space="0" w:color="auto"/>
            <w:bottom w:val="none" w:sz="0" w:space="0" w:color="auto"/>
            <w:right w:val="none" w:sz="0" w:space="0" w:color="auto"/>
          </w:divBdr>
        </w:div>
        <w:div w:id="335157921">
          <w:marLeft w:val="640"/>
          <w:marRight w:val="0"/>
          <w:marTop w:val="0"/>
          <w:marBottom w:val="0"/>
          <w:divBdr>
            <w:top w:val="none" w:sz="0" w:space="0" w:color="auto"/>
            <w:left w:val="none" w:sz="0" w:space="0" w:color="auto"/>
            <w:bottom w:val="none" w:sz="0" w:space="0" w:color="auto"/>
            <w:right w:val="none" w:sz="0" w:space="0" w:color="auto"/>
          </w:divBdr>
        </w:div>
        <w:div w:id="355930358">
          <w:marLeft w:val="640"/>
          <w:marRight w:val="0"/>
          <w:marTop w:val="0"/>
          <w:marBottom w:val="0"/>
          <w:divBdr>
            <w:top w:val="none" w:sz="0" w:space="0" w:color="auto"/>
            <w:left w:val="none" w:sz="0" w:space="0" w:color="auto"/>
            <w:bottom w:val="none" w:sz="0" w:space="0" w:color="auto"/>
            <w:right w:val="none" w:sz="0" w:space="0" w:color="auto"/>
          </w:divBdr>
        </w:div>
        <w:div w:id="541597990">
          <w:marLeft w:val="640"/>
          <w:marRight w:val="0"/>
          <w:marTop w:val="0"/>
          <w:marBottom w:val="0"/>
          <w:divBdr>
            <w:top w:val="none" w:sz="0" w:space="0" w:color="auto"/>
            <w:left w:val="none" w:sz="0" w:space="0" w:color="auto"/>
            <w:bottom w:val="none" w:sz="0" w:space="0" w:color="auto"/>
            <w:right w:val="none" w:sz="0" w:space="0" w:color="auto"/>
          </w:divBdr>
        </w:div>
        <w:div w:id="572590203">
          <w:marLeft w:val="640"/>
          <w:marRight w:val="0"/>
          <w:marTop w:val="0"/>
          <w:marBottom w:val="0"/>
          <w:divBdr>
            <w:top w:val="none" w:sz="0" w:space="0" w:color="auto"/>
            <w:left w:val="none" w:sz="0" w:space="0" w:color="auto"/>
            <w:bottom w:val="none" w:sz="0" w:space="0" w:color="auto"/>
            <w:right w:val="none" w:sz="0" w:space="0" w:color="auto"/>
          </w:divBdr>
        </w:div>
        <w:div w:id="722875236">
          <w:marLeft w:val="640"/>
          <w:marRight w:val="0"/>
          <w:marTop w:val="0"/>
          <w:marBottom w:val="0"/>
          <w:divBdr>
            <w:top w:val="none" w:sz="0" w:space="0" w:color="auto"/>
            <w:left w:val="none" w:sz="0" w:space="0" w:color="auto"/>
            <w:bottom w:val="none" w:sz="0" w:space="0" w:color="auto"/>
            <w:right w:val="none" w:sz="0" w:space="0" w:color="auto"/>
          </w:divBdr>
        </w:div>
        <w:div w:id="771704080">
          <w:marLeft w:val="640"/>
          <w:marRight w:val="0"/>
          <w:marTop w:val="0"/>
          <w:marBottom w:val="0"/>
          <w:divBdr>
            <w:top w:val="none" w:sz="0" w:space="0" w:color="auto"/>
            <w:left w:val="none" w:sz="0" w:space="0" w:color="auto"/>
            <w:bottom w:val="none" w:sz="0" w:space="0" w:color="auto"/>
            <w:right w:val="none" w:sz="0" w:space="0" w:color="auto"/>
          </w:divBdr>
        </w:div>
        <w:div w:id="842626350">
          <w:marLeft w:val="640"/>
          <w:marRight w:val="0"/>
          <w:marTop w:val="0"/>
          <w:marBottom w:val="0"/>
          <w:divBdr>
            <w:top w:val="none" w:sz="0" w:space="0" w:color="auto"/>
            <w:left w:val="none" w:sz="0" w:space="0" w:color="auto"/>
            <w:bottom w:val="none" w:sz="0" w:space="0" w:color="auto"/>
            <w:right w:val="none" w:sz="0" w:space="0" w:color="auto"/>
          </w:divBdr>
        </w:div>
        <w:div w:id="893154414">
          <w:marLeft w:val="640"/>
          <w:marRight w:val="0"/>
          <w:marTop w:val="0"/>
          <w:marBottom w:val="0"/>
          <w:divBdr>
            <w:top w:val="none" w:sz="0" w:space="0" w:color="auto"/>
            <w:left w:val="none" w:sz="0" w:space="0" w:color="auto"/>
            <w:bottom w:val="none" w:sz="0" w:space="0" w:color="auto"/>
            <w:right w:val="none" w:sz="0" w:space="0" w:color="auto"/>
          </w:divBdr>
        </w:div>
        <w:div w:id="898438488">
          <w:marLeft w:val="640"/>
          <w:marRight w:val="0"/>
          <w:marTop w:val="0"/>
          <w:marBottom w:val="0"/>
          <w:divBdr>
            <w:top w:val="none" w:sz="0" w:space="0" w:color="auto"/>
            <w:left w:val="none" w:sz="0" w:space="0" w:color="auto"/>
            <w:bottom w:val="none" w:sz="0" w:space="0" w:color="auto"/>
            <w:right w:val="none" w:sz="0" w:space="0" w:color="auto"/>
          </w:divBdr>
        </w:div>
        <w:div w:id="972246857">
          <w:marLeft w:val="640"/>
          <w:marRight w:val="0"/>
          <w:marTop w:val="0"/>
          <w:marBottom w:val="0"/>
          <w:divBdr>
            <w:top w:val="none" w:sz="0" w:space="0" w:color="auto"/>
            <w:left w:val="none" w:sz="0" w:space="0" w:color="auto"/>
            <w:bottom w:val="none" w:sz="0" w:space="0" w:color="auto"/>
            <w:right w:val="none" w:sz="0" w:space="0" w:color="auto"/>
          </w:divBdr>
        </w:div>
        <w:div w:id="998920857">
          <w:marLeft w:val="640"/>
          <w:marRight w:val="0"/>
          <w:marTop w:val="0"/>
          <w:marBottom w:val="0"/>
          <w:divBdr>
            <w:top w:val="none" w:sz="0" w:space="0" w:color="auto"/>
            <w:left w:val="none" w:sz="0" w:space="0" w:color="auto"/>
            <w:bottom w:val="none" w:sz="0" w:space="0" w:color="auto"/>
            <w:right w:val="none" w:sz="0" w:space="0" w:color="auto"/>
          </w:divBdr>
        </w:div>
        <w:div w:id="1118448707">
          <w:marLeft w:val="640"/>
          <w:marRight w:val="0"/>
          <w:marTop w:val="0"/>
          <w:marBottom w:val="0"/>
          <w:divBdr>
            <w:top w:val="none" w:sz="0" w:space="0" w:color="auto"/>
            <w:left w:val="none" w:sz="0" w:space="0" w:color="auto"/>
            <w:bottom w:val="none" w:sz="0" w:space="0" w:color="auto"/>
            <w:right w:val="none" w:sz="0" w:space="0" w:color="auto"/>
          </w:divBdr>
        </w:div>
        <w:div w:id="1134177123">
          <w:marLeft w:val="640"/>
          <w:marRight w:val="0"/>
          <w:marTop w:val="0"/>
          <w:marBottom w:val="0"/>
          <w:divBdr>
            <w:top w:val="none" w:sz="0" w:space="0" w:color="auto"/>
            <w:left w:val="none" w:sz="0" w:space="0" w:color="auto"/>
            <w:bottom w:val="none" w:sz="0" w:space="0" w:color="auto"/>
            <w:right w:val="none" w:sz="0" w:space="0" w:color="auto"/>
          </w:divBdr>
        </w:div>
        <w:div w:id="1180315432">
          <w:marLeft w:val="640"/>
          <w:marRight w:val="0"/>
          <w:marTop w:val="0"/>
          <w:marBottom w:val="0"/>
          <w:divBdr>
            <w:top w:val="none" w:sz="0" w:space="0" w:color="auto"/>
            <w:left w:val="none" w:sz="0" w:space="0" w:color="auto"/>
            <w:bottom w:val="none" w:sz="0" w:space="0" w:color="auto"/>
            <w:right w:val="none" w:sz="0" w:space="0" w:color="auto"/>
          </w:divBdr>
        </w:div>
        <w:div w:id="1287194526">
          <w:marLeft w:val="640"/>
          <w:marRight w:val="0"/>
          <w:marTop w:val="0"/>
          <w:marBottom w:val="0"/>
          <w:divBdr>
            <w:top w:val="none" w:sz="0" w:space="0" w:color="auto"/>
            <w:left w:val="none" w:sz="0" w:space="0" w:color="auto"/>
            <w:bottom w:val="none" w:sz="0" w:space="0" w:color="auto"/>
            <w:right w:val="none" w:sz="0" w:space="0" w:color="auto"/>
          </w:divBdr>
        </w:div>
        <w:div w:id="1332100158">
          <w:marLeft w:val="640"/>
          <w:marRight w:val="0"/>
          <w:marTop w:val="0"/>
          <w:marBottom w:val="0"/>
          <w:divBdr>
            <w:top w:val="none" w:sz="0" w:space="0" w:color="auto"/>
            <w:left w:val="none" w:sz="0" w:space="0" w:color="auto"/>
            <w:bottom w:val="none" w:sz="0" w:space="0" w:color="auto"/>
            <w:right w:val="none" w:sz="0" w:space="0" w:color="auto"/>
          </w:divBdr>
        </w:div>
        <w:div w:id="1471702968">
          <w:marLeft w:val="640"/>
          <w:marRight w:val="0"/>
          <w:marTop w:val="0"/>
          <w:marBottom w:val="0"/>
          <w:divBdr>
            <w:top w:val="none" w:sz="0" w:space="0" w:color="auto"/>
            <w:left w:val="none" w:sz="0" w:space="0" w:color="auto"/>
            <w:bottom w:val="none" w:sz="0" w:space="0" w:color="auto"/>
            <w:right w:val="none" w:sz="0" w:space="0" w:color="auto"/>
          </w:divBdr>
        </w:div>
        <w:div w:id="1487084495">
          <w:marLeft w:val="640"/>
          <w:marRight w:val="0"/>
          <w:marTop w:val="0"/>
          <w:marBottom w:val="0"/>
          <w:divBdr>
            <w:top w:val="none" w:sz="0" w:space="0" w:color="auto"/>
            <w:left w:val="none" w:sz="0" w:space="0" w:color="auto"/>
            <w:bottom w:val="none" w:sz="0" w:space="0" w:color="auto"/>
            <w:right w:val="none" w:sz="0" w:space="0" w:color="auto"/>
          </w:divBdr>
        </w:div>
        <w:div w:id="1576360762">
          <w:marLeft w:val="640"/>
          <w:marRight w:val="0"/>
          <w:marTop w:val="0"/>
          <w:marBottom w:val="0"/>
          <w:divBdr>
            <w:top w:val="none" w:sz="0" w:space="0" w:color="auto"/>
            <w:left w:val="none" w:sz="0" w:space="0" w:color="auto"/>
            <w:bottom w:val="none" w:sz="0" w:space="0" w:color="auto"/>
            <w:right w:val="none" w:sz="0" w:space="0" w:color="auto"/>
          </w:divBdr>
        </w:div>
        <w:div w:id="1812020917">
          <w:marLeft w:val="640"/>
          <w:marRight w:val="0"/>
          <w:marTop w:val="0"/>
          <w:marBottom w:val="0"/>
          <w:divBdr>
            <w:top w:val="none" w:sz="0" w:space="0" w:color="auto"/>
            <w:left w:val="none" w:sz="0" w:space="0" w:color="auto"/>
            <w:bottom w:val="none" w:sz="0" w:space="0" w:color="auto"/>
            <w:right w:val="none" w:sz="0" w:space="0" w:color="auto"/>
          </w:divBdr>
        </w:div>
        <w:div w:id="1834712141">
          <w:marLeft w:val="640"/>
          <w:marRight w:val="0"/>
          <w:marTop w:val="0"/>
          <w:marBottom w:val="0"/>
          <w:divBdr>
            <w:top w:val="none" w:sz="0" w:space="0" w:color="auto"/>
            <w:left w:val="none" w:sz="0" w:space="0" w:color="auto"/>
            <w:bottom w:val="none" w:sz="0" w:space="0" w:color="auto"/>
            <w:right w:val="none" w:sz="0" w:space="0" w:color="auto"/>
          </w:divBdr>
        </w:div>
        <w:div w:id="1883402578">
          <w:marLeft w:val="640"/>
          <w:marRight w:val="0"/>
          <w:marTop w:val="0"/>
          <w:marBottom w:val="0"/>
          <w:divBdr>
            <w:top w:val="none" w:sz="0" w:space="0" w:color="auto"/>
            <w:left w:val="none" w:sz="0" w:space="0" w:color="auto"/>
            <w:bottom w:val="none" w:sz="0" w:space="0" w:color="auto"/>
            <w:right w:val="none" w:sz="0" w:space="0" w:color="auto"/>
          </w:divBdr>
        </w:div>
        <w:div w:id="1888486727">
          <w:marLeft w:val="640"/>
          <w:marRight w:val="0"/>
          <w:marTop w:val="0"/>
          <w:marBottom w:val="0"/>
          <w:divBdr>
            <w:top w:val="none" w:sz="0" w:space="0" w:color="auto"/>
            <w:left w:val="none" w:sz="0" w:space="0" w:color="auto"/>
            <w:bottom w:val="none" w:sz="0" w:space="0" w:color="auto"/>
            <w:right w:val="none" w:sz="0" w:space="0" w:color="auto"/>
          </w:divBdr>
        </w:div>
        <w:div w:id="2028289576">
          <w:marLeft w:val="640"/>
          <w:marRight w:val="0"/>
          <w:marTop w:val="0"/>
          <w:marBottom w:val="0"/>
          <w:divBdr>
            <w:top w:val="none" w:sz="0" w:space="0" w:color="auto"/>
            <w:left w:val="none" w:sz="0" w:space="0" w:color="auto"/>
            <w:bottom w:val="none" w:sz="0" w:space="0" w:color="auto"/>
            <w:right w:val="none" w:sz="0" w:space="0" w:color="auto"/>
          </w:divBdr>
        </w:div>
        <w:div w:id="2066906482">
          <w:marLeft w:val="640"/>
          <w:marRight w:val="0"/>
          <w:marTop w:val="0"/>
          <w:marBottom w:val="0"/>
          <w:divBdr>
            <w:top w:val="none" w:sz="0" w:space="0" w:color="auto"/>
            <w:left w:val="none" w:sz="0" w:space="0" w:color="auto"/>
            <w:bottom w:val="none" w:sz="0" w:space="0" w:color="auto"/>
            <w:right w:val="none" w:sz="0" w:space="0" w:color="auto"/>
          </w:divBdr>
        </w:div>
        <w:div w:id="2076198829">
          <w:marLeft w:val="640"/>
          <w:marRight w:val="0"/>
          <w:marTop w:val="0"/>
          <w:marBottom w:val="0"/>
          <w:divBdr>
            <w:top w:val="none" w:sz="0" w:space="0" w:color="auto"/>
            <w:left w:val="none" w:sz="0" w:space="0" w:color="auto"/>
            <w:bottom w:val="none" w:sz="0" w:space="0" w:color="auto"/>
            <w:right w:val="none" w:sz="0" w:space="0" w:color="auto"/>
          </w:divBdr>
        </w:div>
        <w:div w:id="2093812399">
          <w:marLeft w:val="640"/>
          <w:marRight w:val="0"/>
          <w:marTop w:val="0"/>
          <w:marBottom w:val="0"/>
          <w:divBdr>
            <w:top w:val="none" w:sz="0" w:space="0" w:color="auto"/>
            <w:left w:val="none" w:sz="0" w:space="0" w:color="auto"/>
            <w:bottom w:val="none" w:sz="0" w:space="0" w:color="auto"/>
            <w:right w:val="none" w:sz="0" w:space="0" w:color="auto"/>
          </w:divBdr>
        </w:div>
      </w:divsChild>
    </w:div>
    <w:div w:id="549459021">
      <w:bodyDiv w:val="1"/>
      <w:marLeft w:val="0"/>
      <w:marRight w:val="0"/>
      <w:marTop w:val="0"/>
      <w:marBottom w:val="0"/>
      <w:divBdr>
        <w:top w:val="none" w:sz="0" w:space="0" w:color="auto"/>
        <w:left w:val="none" w:sz="0" w:space="0" w:color="auto"/>
        <w:bottom w:val="none" w:sz="0" w:space="0" w:color="auto"/>
        <w:right w:val="none" w:sz="0" w:space="0" w:color="auto"/>
      </w:divBdr>
    </w:div>
    <w:div w:id="572394671">
      <w:bodyDiv w:val="1"/>
      <w:marLeft w:val="0"/>
      <w:marRight w:val="0"/>
      <w:marTop w:val="0"/>
      <w:marBottom w:val="0"/>
      <w:divBdr>
        <w:top w:val="none" w:sz="0" w:space="0" w:color="auto"/>
        <w:left w:val="none" w:sz="0" w:space="0" w:color="auto"/>
        <w:bottom w:val="none" w:sz="0" w:space="0" w:color="auto"/>
        <w:right w:val="none" w:sz="0" w:space="0" w:color="auto"/>
      </w:divBdr>
      <w:divsChild>
        <w:div w:id="27416823">
          <w:marLeft w:val="640"/>
          <w:marRight w:val="0"/>
          <w:marTop w:val="0"/>
          <w:marBottom w:val="0"/>
          <w:divBdr>
            <w:top w:val="none" w:sz="0" w:space="0" w:color="auto"/>
            <w:left w:val="none" w:sz="0" w:space="0" w:color="auto"/>
            <w:bottom w:val="none" w:sz="0" w:space="0" w:color="auto"/>
            <w:right w:val="none" w:sz="0" w:space="0" w:color="auto"/>
          </w:divBdr>
        </w:div>
        <w:div w:id="255596781">
          <w:marLeft w:val="640"/>
          <w:marRight w:val="0"/>
          <w:marTop w:val="0"/>
          <w:marBottom w:val="0"/>
          <w:divBdr>
            <w:top w:val="none" w:sz="0" w:space="0" w:color="auto"/>
            <w:left w:val="none" w:sz="0" w:space="0" w:color="auto"/>
            <w:bottom w:val="none" w:sz="0" w:space="0" w:color="auto"/>
            <w:right w:val="none" w:sz="0" w:space="0" w:color="auto"/>
          </w:divBdr>
        </w:div>
        <w:div w:id="371535762">
          <w:marLeft w:val="640"/>
          <w:marRight w:val="0"/>
          <w:marTop w:val="0"/>
          <w:marBottom w:val="0"/>
          <w:divBdr>
            <w:top w:val="none" w:sz="0" w:space="0" w:color="auto"/>
            <w:left w:val="none" w:sz="0" w:space="0" w:color="auto"/>
            <w:bottom w:val="none" w:sz="0" w:space="0" w:color="auto"/>
            <w:right w:val="none" w:sz="0" w:space="0" w:color="auto"/>
          </w:divBdr>
        </w:div>
        <w:div w:id="389572311">
          <w:marLeft w:val="640"/>
          <w:marRight w:val="0"/>
          <w:marTop w:val="0"/>
          <w:marBottom w:val="0"/>
          <w:divBdr>
            <w:top w:val="none" w:sz="0" w:space="0" w:color="auto"/>
            <w:left w:val="none" w:sz="0" w:space="0" w:color="auto"/>
            <w:bottom w:val="none" w:sz="0" w:space="0" w:color="auto"/>
            <w:right w:val="none" w:sz="0" w:space="0" w:color="auto"/>
          </w:divBdr>
        </w:div>
        <w:div w:id="532153314">
          <w:marLeft w:val="640"/>
          <w:marRight w:val="0"/>
          <w:marTop w:val="0"/>
          <w:marBottom w:val="0"/>
          <w:divBdr>
            <w:top w:val="none" w:sz="0" w:space="0" w:color="auto"/>
            <w:left w:val="none" w:sz="0" w:space="0" w:color="auto"/>
            <w:bottom w:val="none" w:sz="0" w:space="0" w:color="auto"/>
            <w:right w:val="none" w:sz="0" w:space="0" w:color="auto"/>
          </w:divBdr>
        </w:div>
        <w:div w:id="641931194">
          <w:marLeft w:val="640"/>
          <w:marRight w:val="0"/>
          <w:marTop w:val="0"/>
          <w:marBottom w:val="0"/>
          <w:divBdr>
            <w:top w:val="none" w:sz="0" w:space="0" w:color="auto"/>
            <w:left w:val="none" w:sz="0" w:space="0" w:color="auto"/>
            <w:bottom w:val="none" w:sz="0" w:space="0" w:color="auto"/>
            <w:right w:val="none" w:sz="0" w:space="0" w:color="auto"/>
          </w:divBdr>
        </w:div>
        <w:div w:id="748117789">
          <w:marLeft w:val="640"/>
          <w:marRight w:val="0"/>
          <w:marTop w:val="0"/>
          <w:marBottom w:val="0"/>
          <w:divBdr>
            <w:top w:val="none" w:sz="0" w:space="0" w:color="auto"/>
            <w:left w:val="none" w:sz="0" w:space="0" w:color="auto"/>
            <w:bottom w:val="none" w:sz="0" w:space="0" w:color="auto"/>
            <w:right w:val="none" w:sz="0" w:space="0" w:color="auto"/>
          </w:divBdr>
        </w:div>
        <w:div w:id="774401901">
          <w:marLeft w:val="640"/>
          <w:marRight w:val="0"/>
          <w:marTop w:val="0"/>
          <w:marBottom w:val="0"/>
          <w:divBdr>
            <w:top w:val="none" w:sz="0" w:space="0" w:color="auto"/>
            <w:left w:val="none" w:sz="0" w:space="0" w:color="auto"/>
            <w:bottom w:val="none" w:sz="0" w:space="0" w:color="auto"/>
            <w:right w:val="none" w:sz="0" w:space="0" w:color="auto"/>
          </w:divBdr>
        </w:div>
        <w:div w:id="895820360">
          <w:marLeft w:val="640"/>
          <w:marRight w:val="0"/>
          <w:marTop w:val="0"/>
          <w:marBottom w:val="0"/>
          <w:divBdr>
            <w:top w:val="none" w:sz="0" w:space="0" w:color="auto"/>
            <w:left w:val="none" w:sz="0" w:space="0" w:color="auto"/>
            <w:bottom w:val="none" w:sz="0" w:space="0" w:color="auto"/>
            <w:right w:val="none" w:sz="0" w:space="0" w:color="auto"/>
          </w:divBdr>
        </w:div>
        <w:div w:id="962809133">
          <w:marLeft w:val="640"/>
          <w:marRight w:val="0"/>
          <w:marTop w:val="0"/>
          <w:marBottom w:val="0"/>
          <w:divBdr>
            <w:top w:val="none" w:sz="0" w:space="0" w:color="auto"/>
            <w:left w:val="none" w:sz="0" w:space="0" w:color="auto"/>
            <w:bottom w:val="none" w:sz="0" w:space="0" w:color="auto"/>
            <w:right w:val="none" w:sz="0" w:space="0" w:color="auto"/>
          </w:divBdr>
        </w:div>
        <w:div w:id="973486395">
          <w:marLeft w:val="640"/>
          <w:marRight w:val="0"/>
          <w:marTop w:val="0"/>
          <w:marBottom w:val="0"/>
          <w:divBdr>
            <w:top w:val="none" w:sz="0" w:space="0" w:color="auto"/>
            <w:left w:val="none" w:sz="0" w:space="0" w:color="auto"/>
            <w:bottom w:val="none" w:sz="0" w:space="0" w:color="auto"/>
            <w:right w:val="none" w:sz="0" w:space="0" w:color="auto"/>
          </w:divBdr>
        </w:div>
        <w:div w:id="1018240588">
          <w:marLeft w:val="640"/>
          <w:marRight w:val="0"/>
          <w:marTop w:val="0"/>
          <w:marBottom w:val="0"/>
          <w:divBdr>
            <w:top w:val="none" w:sz="0" w:space="0" w:color="auto"/>
            <w:left w:val="none" w:sz="0" w:space="0" w:color="auto"/>
            <w:bottom w:val="none" w:sz="0" w:space="0" w:color="auto"/>
            <w:right w:val="none" w:sz="0" w:space="0" w:color="auto"/>
          </w:divBdr>
        </w:div>
        <w:div w:id="1131285764">
          <w:marLeft w:val="640"/>
          <w:marRight w:val="0"/>
          <w:marTop w:val="0"/>
          <w:marBottom w:val="0"/>
          <w:divBdr>
            <w:top w:val="none" w:sz="0" w:space="0" w:color="auto"/>
            <w:left w:val="none" w:sz="0" w:space="0" w:color="auto"/>
            <w:bottom w:val="none" w:sz="0" w:space="0" w:color="auto"/>
            <w:right w:val="none" w:sz="0" w:space="0" w:color="auto"/>
          </w:divBdr>
        </w:div>
        <w:div w:id="1166625650">
          <w:marLeft w:val="640"/>
          <w:marRight w:val="0"/>
          <w:marTop w:val="0"/>
          <w:marBottom w:val="0"/>
          <w:divBdr>
            <w:top w:val="none" w:sz="0" w:space="0" w:color="auto"/>
            <w:left w:val="none" w:sz="0" w:space="0" w:color="auto"/>
            <w:bottom w:val="none" w:sz="0" w:space="0" w:color="auto"/>
            <w:right w:val="none" w:sz="0" w:space="0" w:color="auto"/>
          </w:divBdr>
        </w:div>
        <w:div w:id="1204714587">
          <w:marLeft w:val="640"/>
          <w:marRight w:val="0"/>
          <w:marTop w:val="0"/>
          <w:marBottom w:val="0"/>
          <w:divBdr>
            <w:top w:val="none" w:sz="0" w:space="0" w:color="auto"/>
            <w:left w:val="none" w:sz="0" w:space="0" w:color="auto"/>
            <w:bottom w:val="none" w:sz="0" w:space="0" w:color="auto"/>
            <w:right w:val="none" w:sz="0" w:space="0" w:color="auto"/>
          </w:divBdr>
        </w:div>
        <w:div w:id="1460101184">
          <w:marLeft w:val="640"/>
          <w:marRight w:val="0"/>
          <w:marTop w:val="0"/>
          <w:marBottom w:val="0"/>
          <w:divBdr>
            <w:top w:val="none" w:sz="0" w:space="0" w:color="auto"/>
            <w:left w:val="none" w:sz="0" w:space="0" w:color="auto"/>
            <w:bottom w:val="none" w:sz="0" w:space="0" w:color="auto"/>
            <w:right w:val="none" w:sz="0" w:space="0" w:color="auto"/>
          </w:divBdr>
        </w:div>
        <w:div w:id="1467433862">
          <w:marLeft w:val="640"/>
          <w:marRight w:val="0"/>
          <w:marTop w:val="0"/>
          <w:marBottom w:val="0"/>
          <w:divBdr>
            <w:top w:val="none" w:sz="0" w:space="0" w:color="auto"/>
            <w:left w:val="none" w:sz="0" w:space="0" w:color="auto"/>
            <w:bottom w:val="none" w:sz="0" w:space="0" w:color="auto"/>
            <w:right w:val="none" w:sz="0" w:space="0" w:color="auto"/>
          </w:divBdr>
        </w:div>
        <w:div w:id="1553811813">
          <w:marLeft w:val="640"/>
          <w:marRight w:val="0"/>
          <w:marTop w:val="0"/>
          <w:marBottom w:val="0"/>
          <w:divBdr>
            <w:top w:val="none" w:sz="0" w:space="0" w:color="auto"/>
            <w:left w:val="none" w:sz="0" w:space="0" w:color="auto"/>
            <w:bottom w:val="none" w:sz="0" w:space="0" w:color="auto"/>
            <w:right w:val="none" w:sz="0" w:space="0" w:color="auto"/>
          </w:divBdr>
        </w:div>
        <w:div w:id="1615596578">
          <w:marLeft w:val="640"/>
          <w:marRight w:val="0"/>
          <w:marTop w:val="0"/>
          <w:marBottom w:val="0"/>
          <w:divBdr>
            <w:top w:val="none" w:sz="0" w:space="0" w:color="auto"/>
            <w:left w:val="none" w:sz="0" w:space="0" w:color="auto"/>
            <w:bottom w:val="none" w:sz="0" w:space="0" w:color="auto"/>
            <w:right w:val="none" w:sz="0" w:space="0" w:color="auto"/>
          </w:divBdr>
        </w:div>
        <w:div w:id="1653026754">
          <w:marLeft w:val="640"/>
          <w:marRight w:val="0"/>
          <w:marTop w:val="0"/>
          <w:marBottom w:val="0"/>
          <w:divBdr>
            <w:top w:val="none" w:sz="0" w:space="0" w:color="auto"/>
            <w:left w:val="none" w:sz="0" w:space="0" w:color="auto"/>
            <w:bottom w:val="none" w:sz="0" w:space="0" w:color="auto"/>
            <w:right w:val="none" w:sz="0" w:space="0" w:color="auto"/>
          </w:divBdr>
        </w:div>
        <w:div w:id="1672365147">
          <w:marLeft w:val="640"/>
          <w:marRight w:val="0"/>
          <w:marTop w:val="0"/>
          <w:marBottom w:val="0"/>
          <w:divBdr>
            <w:top w:val="none" w:sz="0" w:space="0" w:color="auto"/>
            <w:left w:val="none" w:sz="0" w:space="0" w:color="auto"/>
            <w:bottom w:val="none" w:sz="0" w:space="0" w:color="auto"/>
            <w:right w:val="none" w:sz="0" w:space="0" w:color="auto"/>
          </w:divBdr>
        </w:div>
        <w:div w:id="1745297193">
          <w:marLeft w:val="640"/>
          <w:marRight w:val="0"/>
          <w:marTop w:val="0"/>
          <w:marBottom w:val="0"/>
          <w:divBdr>
            <w:top w:val="none" w:sz="0" w:space="0" w:color="auto"/>
            <w:left w:val="none" w:sz="0" w:space="0" w:color="auto"/>
            <w:bottom w:val="none" w:sz="0" w:space="0" w:color="auto"/>
            <w:right w:val="none" w:sz="0" w:space="0" w:color="auto"/>
          </w:divBdr>
        </w:div>
        <w:div w:id="1819222640">
          <w:marLeft w:val="640"/>
          <w:marRight w:val="0"/>
          <w:marTop w:val="0"/>
          <w:marBottom w:val="0"/>
          <w:divBdr>
            <w:top w:val="none" w:sz="0" w:space="0" w:color="auto"/>
            <w:left w:val="none" w:sz="0" w:space="0" w:color="auto"/>
            <w:bottom w:val="none" w:sz="0" w:space="0" w:color="auto"/>
            <w:right w:val="none" w:sz="0" w:space="0" w:color="auto"/>
          </w:divBdr>
        </w:div>
        <w:div w:id="1825513747">
          <w:marLeft w:val="640"/>
          <w:marRight w:val="0"/>
          <w:marTop w:val="0"/>
          <w:marBottom w:val="0"/>
          <w:divBdr>
            <w:top w:val="none" w:sz="0" w:space="0" w:color="auto"/>
            <w:left w:val="none" w:sz="0" w:space="0" w:color="auto"/>
            <w:bottom w:val="none" w:sz="0" w:space="0" w:color="auto"/>
            <w:right w:val="none" w:sz="0" w:space="0" w:color="auto"/>
          </w:divBdr>
        </w:div>
        <w:div w:id="1837184080">
          <w:marLeft w:val="640"/>
          <w:marRight w:val="0"/>
          <w:marTop w:val="0"/>
          <w:marBottom w:val="0"/>
          <w:divBdr>
            <w:top w:val="none" w:sz="0" w:space="0" w:color="auto"/>
            <w:left w:val="none" w:sz="0" w:space="0" w:color="auto"/>
            <w:bottom w:val="none" w:sz="0" w:space="0" w:color="auto"/>
            <w:right w:val="none" w:sz="0" w:space="0" w:color="auto"/>
          </w:divBdr>
        </w:div>
        <w:div w:id="1872188721">
          <w:marLeft w:val="640"/>
          <w:marRight w:val="0"/>
          <w:marTop w:val="0"/>
          <w:marBottom w:val="0"/>
          <w:divBdr>
            <w:top w:val="none" w:sz="0" w:space="0" w:color="auto"/>
            <w:left w:val="none" w:sz="0" w:space="0" w:color="auto"/>
            <w:bottom w:val="none" w:sz="0" w:space="0" w:color="auto"/>
            <w:right w:val="none" w:sz="0" w:space="0" w:color="auto"/>
          </w:divBdr>
        </w:div>
        <w:div w:id="1911846723">
          <w:marLeft w:val="640"/>
          <w:marRight w:val="0"/>
          <w:marTop w:val="0"/>
          <w:marBottom w:val="0"/>
          <w:divBdr>
            <w:top w:val="none" w:sz="0" w:space="0" w:color="auto"/>
            <w:left w:val="none" w:sz="0" w:space="0" w:color="auto"/>
            <w:bottom w:val="none" w:sz="0" w:space="0" w:color="auto"/>
            <w:right w:val="none" w:sz="0" w:space="0" w:color="auto"/>
          </w:divBdr>
        </w:div>
        <w:div w:id="1979526911">
          <w:marLeft w:val="640"/>
          <w:marRight w:val="0"/>
          <w:marTop w:val="0"/>
          <w:marBottom w:val="0"/>
          <w:divBdr>
            <w:top w:val="none" w:sz="0" w:space="0" w:color="auto"/>
            <w:left w:val="none" w:sz="0" w:space="0" w:color="auto"/>
            <w:bottom w:val="none" w:sz="0" w:space="0" w:color="auto"/>
            <w:right w:val="none" w:sz="0" w:space="0" w:color="auto"/>
          </w:divBdr>
        </w:div>
        <w:div w:id="1989237242">
          <w:marLeft w:val="640"/>
          <w:marRight w:val="0"/>
          <w:marTop w:val="0"/>
          <w:marBottom w:val="0"/>
          <w:divBdr>
            <w:top w:val="none" w:sz="0" w:space="0" w:color="auto"/>
            <w:left w:val="none" w:sz="0" w:space="0" w:color="auto"/>
            <w:bottom w:val="none" w:sz="0" w:space="0" w:color="auto"/>
            <w:right w:val="none" w:sz="0" w:space="0" w:color="auto"/>
          </w:divBdr>
        </w:div>
        <w:div w:id="2051756260">
          <w:marLeft w:val="640"/>
          <w:marRight w:val="0"/>
          <w:marTop w:val="0"/>
          <w:marBottom w:val="0"/>
          <w:divBdr>
            <w:top w:val="none" w:sz="0" w:space="0" w:color="auto"/>
            <w:left w:val="none" w:sz="0" w:space="0" w:color="auto"/>
            <w:bottom w:val="none" w:sz="0" w:space="0" w:color="auto"/>
            <w:right w:val="none" w:sz="0" w:space="0" w:color="auto"/>
          </w:divBdr>
        </w:div>
        <w:div w:id="2061592856">
          <w:marLeft w:val="640"/>
          <w:marRight w:val="0"/>
          <w:marTop w:val="0"/>
          <w:marBottom w:val="0"/>
          <w:divBdr>
            <w:top w:val="none" w:sz="0" w:space="0" w:color="auto"/>
            <w:left w:val="none" w:sz="0" w:space="0" w:color="auto"/>
            <w:bottom w:val="none" w:sz="0" w:space="0" w:color="auto"/>
            <w:right w:val="none" w:sz="0" w:space="0" w:color="auto"/>
          </w:divBdr>
        </w:div>
        <w:div w:id="2072539572">
          <w:marLeft w:val="640"/>
          <w:marRight w:val="0"/>
          <w:marTop w:val="0"/>
          <w:marBottom w:val="0"/>
          <w:divBdr>
            <w:top w:val="none" w:sz="0" w:space="0" w:color="auto"/>
            <w:left w:val="none" w:sz="0" w:space="0" w:color="auto"/>
            <w:bottom w:val="none" w:sz="0" w:space="0" w:color="auto"/>
            <w:right w:val="none" w:sz="0" w:space="0" w:color="auto"/>
          </w:divBdr>
        </w:div>
        <w:div w:id="2109692689">
          <w:marLeft w:val="640"/>
          <w:marRight w:val="0"/>
          <w:marTop w:val="0"/>
          <w:marBottom w:val="0"/>
          <w:divBdr>
            <w:top w:val="none" w:sz="0" w:space="0" w:color="auto"/>
            <w:left w:val="none" w:sz="0" w:space="0" w:color="auto"/>
            <w:bottom w:val="none" w:sz="0" w:space="0" w:color="auto"/>
            <w:right w:val="none" w:sz="0" w:space="0" w:color="auto"/>
          </w:divBdr>
        </w:div>
      </w:divsChild>
    </w:div>
    <w:div w:id="578637110">
      <w:bodyDiv w:val="1"/>
      <w:marLeft w:val="0"/>
      <w:marRight w:val="0"/>
      <w:marTop w:val="0"/>
      <w:marBottom w:val="0"/>
      <w:divBdr>
        <w:top w:val="none" w:sz="0" w:space="0" w:color="auto"/>
        <w:left w:val="none" w:sz="0" w:space="0" w:color="auto"/>
        <w:bottom w:val="none" w:sz="0" w:space="0" w:color="auto"/>
        <w:right w:val="none" w:sz="0" w:space="0" w:color="auto"/>
      </w:divBdr>
    </w:div>
    <w:div w:id="598635984">
      <w:bodyDiv w:val="1"/>
      <w:marLeft w:val="0"/>
      <w:marRight w:val="0"/>
      <w:marTop w:val="0"/>
      <w:marBottom w:val="0"/>
      <w:divBdr>
        <w:top w:val="none" w:sz="0" w:space="0" w:color="auto"/>
        <w:left w:val="none" w:sz="0" w:space="0" w:color="auto"/>
        <w:bottom w:val="none" w:sz="0" w:space="0" w:color="auto"/>
        <w:right w:val="none" w:sz="0" w:space="0" w:color="auto"/>
      </w:divBdr>
    </w:div>
    <w:div w:id="602031244">
      <w:bodyDiv w:val="1"/>
      <w:marLeft w:val="0"/>
      <w:marRight w:val="0"/>
      <w:marTop w:val="0"/>
      <w:marBottom w:val="0"/>
      <w:divBdr>
        <w:top w:val="none" w:sz="0" w:space="0" w:color="auto"/>
        <w:left w:val="none" w:sz="0" w:space="0" w:color="auto"/>
        <w:bottom w:val="none" w:sz="0" w:space="0" w:color="auto"/>
        <w:right w:val="none" w:sz="0" w:space="0" w:color="auto"/>
      </w:divBdr>
      <w:divsChild>
        <w:div w:id="113986612">
          <w:marLeft w:val="640"/>
          <w:marRight w:val="0"/>
          <w:marTop w:val="0"/>
          <w:marBottom w:val="0"/>
          <w:divBdr>
            <w:top w:val="none" w:sz="0" w:space="0" w:color="auto"/>
            <w:left w:val="none" w:sz="0" w:space="0" w:color="auto"/>
            <w:bottom w:val="none" w:sz="0" w:space="0" w:color="auto"/>
            <w:right w:val="none" w:sz="0" w:space="0" w:color="auto"/>
          </w:divBdr>
        </w:div>
        <w:div w:id="233245945">
          <w:marLeft w:val="640"/>
          <w:marRight w:val="0"/>
          <w:marTop w:val="0"/>
          <w:marBottom w:val="0"/>
          <w:divBdr>
            <w:top w:val="none" w:sz="0" w:space="0" w:color="auto"/>
            <w:left w:val="none" w:sz="0" w:space="0" w:color="auto"/>
            <w:bottom w:val="none" w:sz="0" w:space="0" w:color="auto"/>
            <w:right w:val="none" w:sz="0" w:space="0" w:color="auto"/>
          </w:divBdr>
        </w:div>
        <w:div w:id="312298650">
          <w:marLeft w:val="640"/>
          <w:marRight w:val="0"/>
          <w:marTop w:val="0"/>
          <w:marBottom w:val="0"/>
          <w:divBdr>
            <w:top w:val="none" w:sz="0" w:space="0" w:color="auto"/>
            <w:left w:val="none" w:sz="0" w:space="0" w:color="auto"/>
            <w:bottom w:val="none" w:sz="0" w:space="0" w:color="auto"/>
            <w:right w:val="none" w:sz="0" w:space="0" w:color="auto"/>
          </w:divBdr>
        </w:div>
        <w:div w:id="406149924">
          <w:marLeft w:val="640"/>
          <w:marRight w:val="0"/>
          <w:marTop w:val="0"/>
          <w:marBottom w:val="0"/>
          <w:divBdr>
            <w:top w:val="none" w:sz="0" w:space="0" w:color="auto"/>
            <w:left w:val="none" w:sz="0" w:space="0" w:color="auto"/>
            <w:bottom w:val="none" w:sz="0" w:space="0" w:color="auto"/>
            <w:right w:val="none" w:sz="0" w:space="0" w:color="auto"/>
          </w:divBdr>
        </w:div>
        <w:div w:id="410472766">
          <w:marLeft w:val="640"/>
          <w:marRight w:val="0"/>
          <w:marTop w:val="0"/>
          <w:marBottom w:val="0"/>
          <w:divBdr>
            <w:top w:val="none" w:sz="0" w:space="0" w:color="auto"/>
            <w:left w:val="none" w:sz="0" w:space="0" w:color="auto"/>
            <w:bottom w:val="none" w:sz="0" w:space="0" w:color="auto"/>
            <w:right w:val="none" w:sz="0" w:space="0" w:color="auto"/>
          </w:divBdr>
        </w:div>
        <w:div w:id="456069837">
          <w:marLeft w:val="640"/>
          <w:marRight w:val="0"/>
          <w:marTop w:val="0"/>
          <w:marBottom w:val="0"/>
          <w:divBdr>
            <w:top w:val="none" w:sz="0" w:space="0" w:color="auto"/>
            <w:left w:val="none" w:sz="0" w:space="0" w:color="auto"/>
            <w:bottom w:val="none" w:sz="0" w:space="0" w:color="auto"/>
            <w:right w:val="none" w:sz="0" w:space="0" w:color="auto"/>
          </w:divBdr>
        </w:div>
        <w:div w:id="576940780">
          <w:marLeft w:val="640"/>
          <w:marRight w:val="0"/>
          <w:marTop w:val="0"/>
          <w:marBottom w:val="0"/>
          <w:divBdr>
            <w:top w:val="none" w:sz="0" w:space="0" w:color="auto"/>
            <w:left w:val="none" w:sz="0" w:space="0" w:color="auto"/>
            <w:bottom w:val="none" w:sz="0" w:space="0" w:color="auto"/>
            <w:right w:val="none" w:sz="0" w:space="0" w:color="auto"/>
          </w:divBdr>
        </w:div>
        <w:div w:id="731196184">
          <w:marLeft w:val="640"/>
          <w:marRight w:val="0"/>
          <w:marTop w:val="0"/>
          <w:marBottom w:val="0"/>
          <w:divBdr>
            <w:top w:val="none" w:sz="0" w:space="0" w:color="auto"/>
            <w:left w:val="none" w:sz="0" w:space="0" w:color="auto"/>
            <w:bottom w:val="none" w:sz="0" w:space="0" w:color="auto"/>
            <w:right w:val="none" w:sz="0" w:space="0" w:color="auto"/>
          </w:divBdr>
        </w:div>
        <w:div w:id="736439478">
          <w:marLeft w:val="640"/>
          <w:marRight w:val="0"/>
          <w:marTop w:val="0"/>
          <w:marBottom w:val="0"/>
          <w:divBdr>
            <w:top w:val="none" w:sz="0" w:space="0" w:color="auto"/>
            <w:left w:val="none" w:sz="0" w:space="0" w:color="auto"/>
            <w:bottom w:val="none" w:sz="0" w:space="0" w:color="auto"/>
            <w:right w:val="none" w:sz="0" w:space="0" w:color="auto"/>
          </w:divBdr>
        </w:div>
        <w:div w:id="815954087">
          <w:marLeft w:val="640"/>
          <w:marRight w:val="0"/>
          <w:marTop w:val="0"/>
          <w:marBottom w:val="0"/>
          <w:divBdr>
            <w:top w:val="none" w:sz="0" w:space="0" w:color="auto"/>
            <w:left w:val="none" w:sz="0" w:space="0" w:color="auto"/>
            <w:bottom w:val="none" w:sz="0" w:space="0" w:color="auto"/>
            <w:right w:val="none" w:sz="0" w:space="0" w:color="auto"/>
          </w:divBdr>
        </w:div>
        <w:div w:id="942304182">
          <w:marLeft w:val="640"/>
          <w:marRight w:val="0"/>
          <w:marTop w:val="0"/>
          <w:marBottom w:val="0"/>
          <w:divBdr>
            <w:top w:val="none" w:sz="0" w:space="0" w:color="auto"/>
            <w:left w:val="none" w:sz="0" w:space="0" w:color="auto"/>
            <w:bottom w:val="none" w:sz="0" w:space="0" w:color="auto"/>
            <w:right w:val="none" w:sz="0" w:space="0" w:color="auto"/>
          </w:divBdr>
        </w:div>
        <w:div w:id="942373209">
          <w:marLeft w:val="640"/>
          <w:marRight w:val="0"/>
          <w:marTop w:val="0"/>
          <w:marBottom w:val="0"/>
          <w:divBdr>
            <w:top w:val="none" w:sz="0" w:space="0" w:color="auto"/>
            <w:left w:val="none" w:sz="0" w:space="0" w:color="auto"/>
            <w:bottom w:val="none" w:sz="0" w:space="0" w:color="auto"/>
            <w:right w:val="none" w:sz="0" w:space="0" w:color="auto"/>
          </w:divBdr>
        </w:div>
        <w:div w:id="963773391">
          <w:marLeft w:val="640"/>
          <w:marRight w:val="0"/>
          <w:marTop w:val="0"/>
          <w:marBottom w:val="0"/>
          <w:divBdr>
            <w:top w:val="none" w:sz="0" w:space="0" w:color="auto"/>
            <w:left w:val="none" w:sz="0" w:space="0" w:color="auto"/>
            <w:bottom w:val="none" w:sz="0" w:space="0" w:color="auto"/>
            <w:right w:val="none" w:sz="0" w:space="0" w:color="auto"/>
          </w:divBdr>
        </w:div>
        <w:div w:id="971252093">
          <w:marLeft w:val="640"/>
          <w:marRight w:val="0"/>
          <w:marTop w:val="0"/>
          <w:marBottom w:val="0"/>
          <w:divBdr>
            <w:top w:val="none" w:sz="0" w:space="0" w:color="auto"/>
            <w:left w:val="none" w:sz="0" w:space="0" w:color="auto"/>
            <w:bottom w:val="none" w:sz="0" w:space="0" w:color="auto"/>
            <w:right w:val="none" w:sz="0" w:space="0" w:color="auto"/>
          </w:divBdr>
        </w:div>
        <w:div w:id="1246718647">
          <w:marLeft w:val="640"/>
          <w:marRight w:val="0"/>
          <w:marTop w:val="0"/>
          <w:marBottom w:val="0"/>
          <w:divBdr>
            <w:top w:val="none" w:sz="0" w:space="0" w:color="auto"/>
            <w:left w:val="none" w:sz="0" w:space="0" w:color="auto"/>
            <w:bottom w:val="none" w:sz="0" w:space="0" w:color="auto"/>
            <w:right w:val="none" w:sz="0" w:space="0" w:color="auto"/>
          </w:divBdr>
        </w:div>
        <w:div w:id="1392389600">
          <w:marLeft w:val="640"/>
          <w:marRight w:val="0"/>
          <w:marTop w:val="0"/>
          <w:marBottom w:val="0"/>
          <w:divBdr>
            <w:top w:val="none" w:sz="0" w:space="0" w:color="auto"/>
            <w:left w:val="none" w:sz="0" w:space="0" w:color="auto"/>
            <w:bottom w:val="none" w:sz="0" w:space="0" w:color="auto"/>
            <w:right w:val="none" w:sz="0" w:space="0" w:color="auto"/>
          </w:divBdr>
        </w:div>
        <w:div w:id="1406534085">
          <w:marLeft w:val="640"/>
          <w:marRight w:val="0"/>
          <w:marTop w:val="0"/>
          <w:marBottom w:val="0"/>
          <w:divBdr>
            <w:top w:val="none" w:sz="0" w:space="0" w:color="auto"/>
            <w:left w:val="none" w:sz="0" w:space="0" w:color="auto"/>
            <w:bottom w:val="none" w:sz="0" w:space="0" w:color="auto"/>
            <w:right w:val="none" w:sz="0" w:space="0" w:color="auto"/>
          </w:divBdr>
        </w:div>
        <w:div w:id="1412849147">
          <w:marLeft w:val="640"/>
          <w:marRight w:val="0"/>
          <w:marTop w:val="0"/>
          <w:marBottom w:val="0"/>
          <w:divBdr>
            <w:top w:val="none" w:sz="0" w:space="0" w:color="auto"/>
            <w:left w:val="none" w:sz="0" w:space="0" w:color="auto"/>
            <w:bottom w:val="none" w:sz="0" w:space="0" w:color="auto"/>
            <w:right w:val="none" w:sz="0" w:space="0" w:color="auto"/>
          </w:divBdr>
        </w:div>
        <w:div w:id="1451624630">
          <w:marLeft w:val="640"/>
          <w:marRight w:val="0"/>
          <w:marTop w:val="0"/>
          <w:marBottom w:val="0"/>
          <w:divBdr>
            <w:top w:val="none" w:sz="0" w:space="0" w:color="auto"/>
            <w:left w:val="none" w:sz="0" w:space="0" w:color="auto"/>
            <w:bottom w:val="none" w:sz="0" w:space="0" w:color="auto"/>
            <w:right w:val="none" w:sz="0" w:space="0" w:color="auto"/>
          </w:divBdr>
        </w:div>
        <w:div w:id="1497645123">
          <w:marLeft w:val="640"/>
          <w:marRight w:val="0"/>
          <w:marTop w:val="0"/>
          <w:marBottom w:val="0"/>
          <w:divBdr>
            <w:top w:val="none" w:sz="0" w:space="0" w:color="auto"/>
            <w:left w:val="none" w:sz="0" w:space="0" w:color="auto"/>
            <w:bottom w:val="none" w:sz="0" w:space="0" w:color="auto"/>
            <w:right w:val="none" w:sz="0" w:space="0" w:color="auto"/>
          </w:divBdr>
        </w:div>
        <w:div w:id="1502504296">
          <w:marLeft w:val="640"/>
          <w:marRight w:val="0"/>
          <w:marTop w:val="0"/>
          <w:marBottom w:val="0"/>
          <w:divBdr>
            <w:top w:val="none" w:sz="0" w:space="0" w:color="auto"/>
            <w:left w:val="none" w:sz="0" w:space="0" w:color="auto"/>
            <w:bottom w:val="none" w:sz="0" w:space="0" w:color="auto"/>
            <w:right w:val="none" w:sz="0" w:space="0" w:color="auto"/>
          </w:divBdr>
        </w:div>
        <w:div w:id="1865751104">
          <w:marLeft w:val="640"/>
          <w:marRight w:val="0"/>
          <w:marTop w:val="0"/>
          <w:marBottom w:val="0"/>
          <w:divBdr>
            <w:top w:val="none" w:sz="0" w:space="0" w:color="auto"/>
            <w:left w:val="none" w:sz="0" w:space="0" w:color="auto"/>
            <w:bottom w:val="none" w:sz="0" w:space="0" w:color="auto"/>
            <w:right w:val="none" w:sz="0" w:space="0" w:color="auto"/>
          </w:divBdr>
        </w:div>
        <w:div w:id="1967464061">
          <w:marLeft w:val="640"/>
          <w:marRight w:val="0"/>
          <w:marTop w:val="0"/>
          <w:marBottom w:val="0"/>
          <w:divBdr>
            <w:top w:val="none" w:sz="0" w:space="0" w:color="auto"/>
            <w:left w:val="none" w:sz="0" w:space="0" w:color="auto"/>
            <w:bottom w:val="none" w:sz="0" w:space="0" w:color="auto"/>
            <w:right w:val="none" w:sz="0" w:space="0" w:color="auto"/>
          </w:divBdr>
        </w:div>
        <w:div w:id="1986201796">
          <w:marLeft w:val="640"/>
          <w:marRight w:val="0"/>
          <w:marTop w:val="0"/>
          <w:marBottom w:val="0"/>
          <w:divBdr>
            <w:top w:val="none" w:sz="0" w:space="0" w:color="auto"/>
            <w:left w:val="none" w:sz="0" w:space="0" w:color="auto"/>
            <w:bottom w:val="none" w:sz="0" w:space="0" w:color="auto"/>
            <w:right w:val="none" w:sz="0" w:space="0" w:color="auto"/>
          </w:divBdr>
        </w:div>
        <w:div w:id="2120442370">
          <w:marLeft w:val="640"/>
          <w:marRight w:val="0"/>
          <w:marTop w:val="0"/>
          <w:marBottom w:val="0"/>
          <w:divBdr>
            <w:top w:val="none" w:sz="0" w:space="0" w:color="auto"/>
            <w:left w:val="none" w:sz="0" w:space="0" w:color="auto"/>
            <w:bottom w:val="none" w:sz="0" w:space="0" w:color="auto"/>
            <w:right w:val="none" w:sz="0" w:space="0" w:color="auto"/>
          </w:divBdr>
        </w:div>
      </w:divsChild>
    </w:div>
    <w:div w:id="626132195">
      <w:bodyDiv w:val="1"/>
      <w:marLeft w:val="0"/>
      <w:marRight w:val="0"/>
      <w:marTop w:val="0"/>
      <w:marBottom w:val="0"/>
      <w:divBdr>
        <w:top w:val="none" w:sz="0" w:space="0" w:color="auto"/>
        <w:left w:val="none" w:sz="0" w:space="0" w:color="auto"/>
        <w:bottom w:val="none" w:sz="0" w:space="0" w:color="auto"/>
        <w:right w:val="none" w:sz="0" w:space="0" w:color="auto"/>
      </w:divBdr>
      <w:divsChild>
        <w:div w:id="239797169">
          <w:marLeft w:val="640"/>
          <w:marRight w:val="0"/>
          <w:marTop w:val="0"/>
          <w:marBottom w:val="0"/>
          <w:divBdr>
            <w:top w:val="none" w:sz="0" w:space="0" w:color="auto"/>
            <w:left w:val="none" w:sz="0" w:space="0" w:color="auto"/>
            <w:bottom w:val="none" w:sz="0" w:space="0" w:color="auto"/>
            <w:right w:val="none" w:sz="0" w:space="0" w:color="auto"/>
          </w:divBdr>
        </w:div>
        <w:div w:id="392778136">
          <w:marLeft w:val="640"/>
          <w:marRight w:val="0"/>
          <w:marTop w:val="0"/>
          <w:marBottom w:val="0"/>
          <w:divBdr>
            <w:top w:val="none" w:sz="0" w:space="0" w:color="auto"/>
            <w:left w:val="none" w:sz="0" w:space="0" w:color="auto"/>
            <w:bottom w:val="none" w:sz="0" w:space="0" w:color="auto"/>
            <w:right w:val="none" w:sz="0" w:space="0" w:color="auto"/>
          </w:divBdr>
        </w:div>
        <w:div w:id="429856752">
          <w:marLeft w:val="640"/>
          <w:marRight w:val="0"/>
          <w:marTop w:val="0"/>
          <w:marBottom w:val="0"/>
          <w:divBdr>
            <w:top w:val="none" w:sz="0" w:space="0" w:color="auto"/>
            <w:left w:val="none" w:sz="0" w:space="0" w:color="auto"/>
            <w:bottom w:val="none" w:sz="0" w:space="0" w:color="auto"/>
            <w:right w:val="none" w:sz="0" w:space="0" w:color="auto"/>
          </w:divBdr>
        </w:div>
        <w:div w:id="462122107">
          <w:marLeft w:val="640"/>
          <w:marRight w:val="0"/>
          <w:marTop w:val="0"/>
          <w:marBottom w:val="0"/>
          <w:divBdr>
            <w:top w:val="none" w:sz="0" w:space="0" w:color="auto"/>
            <w:left w:val="none" w:sz="0" w:space="0" w:color="auto"/>
            <w:bottom w:val="none" w:sz="0" w:space="0" w:color="auto"/>
            <w:right w:val="none" w:sz="0" w:space="0" w:color="auto"/>
          </w:divBdr>
        </w:div>
        <w:div w:id="636421402">
          <w:marLeft w:val="640"/>
          <w:marRight w:val="0"/>
          <w:marTop w:val="0"/>
          <w:marBottom w:val="0"/>
          <w:divBdr>
            <w:top w:val="none" w:sz="0" w:space="0" w:color="auto"/>
            <w:left w:val="none" w:sz="0" w:space="0" w:color="auto"/>
            <w:bottom w:val="none" w:sz="0" w:space="0" w:color="auto"/>
            <w:right w:val="none" w:sz="0" w:space="0" w:color="auto"/>
          </w:divBdr>
        </w:div>
        <w:div w:id="915629225">
          <w:marLeft w:val="640"/>
          <w:marRight w:val="0"/>
          <w:marTop w:val="0"/>
          <w:marBottom w:val="0"/>
          <w:divBdr>
            <w:top w:val="none" w:sz="0" w:space="0" w:color="auto"/>
            <w:left w:val="none" w:sz="0" w:space="0" w:color="auto"/>
            <w:bottom w:val="none" w:sz="0" w:space="0" w:color="auto"/>
            <w:right w:val="none" w:sz="0" w:space="0" w:color="auto"/>
          </w:divBdr>
        </w:div>
        <w:div w:id="927542153">
          <w:marLeft w:val="640"/>
          <w:marRight w:val="0"/>
          <w:marTop w:val="0"/>
          <w:marBottom w:val="0"/>
          <w:divBdr>
            <w:top w:val="none" w:sz="0" w:space="0" w:color="auto"/>
            <w:left w:val="none" w:sz="0" w:space="0" w:color="auto"/>
            <w:bottom w:val="none" w:sz="0" w:space="0" w:color="auto"/>
            <w:right w:val="none" w:sz="0" w:space="0" w:color="auto"/>
          </w:divBdr>
        </w:div>
        <w:div w:id="945041375">
          <w:marLeft w:val="640"/>
          <w:marRight w:val="0"/>
          <w:marTop w:val="0"/>
          <w:marBottom w:val="0"/>
          <w:divBdr>
            <w:top w:val="none" w:sz="0" w:space="0" w:color="auto"/>
            <w:left w:val="none" w:sz="0" w:space="0" w:color="auto"/>
            <w:bottom w:val="none" w:sz="0" w:space="0" w:color="auto"/>
            <w:right w:val="none" w:sz="0" w:space="0" w:color="auto"/>
          </w:divBdr>
        </w:div>
        <w:div w:id="965041898">
          <w:marLeft w:val="640"/>
          <w:marRight w:val="0"/>
          <w:marTop w:val="0"/>
          <w:marBottom w:val="0"/>
          <w:divBdr>
            <w:top w:val="none" w:sz="0" w:space="0" w:color="auto"/>
            <w:left w:val="none" w:sz="0" w:space="0" w:color="auto"/>
            <w:bottom w:val="none" w:sz="0" w:space="0" w:color="auto"/>
            <w:right w:val="none" w:sz="0" w:space="0" w:color="auto"/>
          </w:divBdr>
        </w:div>
        <w:div w:id="1017465276">
          <w:marLeft w:val="640"/>
          <w:marRight w:val="0"/>
          <w:marTop w:val="0"/>
          <w:marBottom w:val="0"/>
          <w:divBdr>
            <w:top w:val="none" w:sz="0" w:space="0" w:color="auto"/>
            <w:left w:val="none" w:sz="0" w:space="0" w:color="auto"/>
            <w:bottom w:val="none" w:sz="0" w:space="0" w:color="auto"/>
            <w:right w:val="none" w:sz="0" w:space="0" w:color="auto"/>
          </w:divBdr>
        </w:div>
        <w:div w:id="1023166172">
          <w:marLeft w:val="640"/>
          <w:marRight w:val="0"/>
          <w:marTop w:val="0"/>
          <w:marBottom w:val="0"/>
          <w:divBdr>
            <w:top w:val="none" w:sz="0" w:space="0" w:color="auto"/>
            <w:left w:val="none" w:sz="0" w:space="0" w:color="auto"/>
            <w:bottom w:val="none" w:sz="0" w:space="0" w:color="auto"/>
            <w:right w:val="none" w:sz="0" w:space="0" w:color="auto"/>
          </w:divBdr>
        </w:div>
        <w:div w:id="1049650755">
          <w:marLeft w:val="640"/>
          <w:marRight w:val="0"/>
          <w:marTop w:val="0"/>
          <w:marBottom w:val="0"/>
          <w:divBdr>
            <w:top w:val="none" w:sz="0" w:space="0" w:color="auto"/>
            <w:left w:val="none" w:sz="0" w:space="0" w:color="auto"/>
            <w:bottom w:val="none" w:sz="0" w:space="0" w:color="auto"/>
            <w:right w:val="none" w:sz="0" w:space="0" w:color="auto"/>
          </w:divBdr>
        </w:div>
        <w:div w:id="1058699172">
          <w:marLeft w:val="640"/>
          <w:marRight w:val="0"/>
          <w:marTop w:val="0"/>
          <w:marBottom w:val="0"/>
          <w:divBdr>
            <w:top w:val="none" w:sz="0" w:space="0" w:color="auto"/>
            <w:left w:val="none" w:sz="0" w:space="0" w:color="auto"/>
            <w:bottom w:val="none" w:sz="0" w:space="0" w:color="auto"/>
            <w:right w:val="none" w:sz="0" w:space="0" w:color="auto"/>
          </w:divBdr>
        </w:div>
        <w:div w:id="1214541992">
          <w:marLeft w:val="640"/>
          <w:marRight w:val="0"/>
          <w:marTop w:val="0"/>
          <w:marBottom w:val="0"/>
          <w:divBdr>
            <w:top w:val="none" w:sz="0" w:space="0" w:color="auto"/>
            <w:left w:val="none" w:sz="0" w:space="0" w:color="auto"/>
            <w:bottom w:val="none" w:sz="0" w:space="0" w:color="auto"/>
            <w:right w:val="none" w:sz="0" w:space="0" w:color="auto"/>
          </w:divBdr>
        </w:div>
        <w:div w:id="1234897874">
          <w:marLeft w:val="640"/>
          <w:marRight w:val="0"/>
          <w:marTop w:val="0"/>
          <w:marBottom w:val="0"/>
          <w:divBdr>
            <w:top w:val="none" w:sz="0" w:space="0" w:color="auto"/>
            <w:left w:val="none" w:sz="0" w:space="0" w:color="auto"/>
            <w:bottom w:val="none" w:sz="0" w:space="0" w:color="auto"/>
            <w:right w:val="none" w:sz="0" w:space="0" w:color="auto"/>
          </w:divBdr>
        </w:div>
        <w:div w:id="1259022522">
          <w:marLeft w:val="640"/>
          <w:marRight w:val="0"/>
          <w:marTop w:val="0"/>
          <w:marBottom w:val="0"/>
          <w:divBdr>
            <w:top w:val="none" w:sz="0" w:space="0" w:color="auto"/>
            <w:left w:val="none" w:sz="0" w:space="0" w:color="auto"/>
            <w:bottom w:val="none" w:sz="0" w:space="0" w:color="auto"/>
            <w:right w:val="none" w:sz="0" w:space="0" w:color="auto"/>
          </w:divBdr>
        </w:div>
        <w:div w:id="1301886447">
          <w:marLeft w:val="640"/>
          <w:marRight w:val="0"/>
          <w:marTop w:val="0"/>
          <w:marBottom w:val="0"/>
          <w:divBdr>
            <w:top w:val="none" w:sz="0" w:space="0" w:color="auto"/>
            <w:left w:val="none" w:sz="0" w:space="0" w:color="auto"/>
            <w:bottom w:val="none" w:sz="0" w:space="0" w:color="auto"/>
            <w:right w:val="none" w:sz="0" w:space="0" w:color="auto"/>
          </w:divBdr>
        </w:div>
        <w:div w:id="1346597725">
          <w:marLeft w:val="640"/>
          <w:marRight w:val="0"/>
          <w:marTop w:val="0"/>
          <w:marBottom w:val="0"/>
          <w:divBdr>
            <w:top w:val="none" w:sz="0" w:space="0" w:color="auto"/>
            <w:left w:val="none" w:sz="0" w:space="0" w:color="auto"/>
            <w:bottom w:val="none" w:sz="0" w:space="0" w:color="auto"/>
            <w:right w:val="none" w:sz="0" w:space="0" w:color="auto"/>
          </w:divBdr>
        </w:div>
        <w:div w:id="1359549803">
          <w:marLeft w:val="640"/>
          <w:marRight w:val="0"/>
          <w:marTop w:val="0"/>
          <w:marBottom w:val="0"/>
          <w:divBdr>
            <w:top w:val="none" w:sz="0" w:space="0" w:color="auto"/>
            <w:left w:val="none" w:sz="0" w:space="0" w:color="auto"/>
            <w:bottom w:val="none" w:sz="0" w:space="0" w:color="auto"/>
            <w:right w:val="none" w:sz="0" w:space="0" w:color="auto"/>
          </w:divBdr>
        </w:div>
        <w:div w:id="1366518968">
          <w:marLeft w:val="640"/>
          <w:marRight w:val="0"/>
          <w:marTop w:val="0"/>
          <w:marBottom w:val="0"/>
          <w:divBdr>
            <w:top w:val="none" w:sz="0" w:space="0" w:color="auto"/>
            <w:left w:val="none" w:sz="0" w:space="0" w:color="auto"/>
            <w:bottom w:val="none" w:sz="0" w:space="0" w:color="auto"/>
            <w:right w:val="none" w:sz="0" w:space="0" w:color="auto"/>
          </w:divBdr>
        </w:div>
        <w:div w:id="1382242023">
          <w:marLeft w:val="640"/>
          <w:marRight w:val="0"/>
          <w:marTop w:val="0"/>
          <w:marBottom w:val="0"/>
          <w:divBdr>
            <w:top w:val="none" w:sz="0" w:space="0" w:color="auto"/>
            <w:left w:val="none" w:sz="0" w:space="0" w:color="auto"/>
            <w:bottom w:val="none" w:sz="0" w:space="0" w:color="auto"/>
            <w:right w:val="none" w:sz="0" w:space="0" w:color="auto"/>
          </w:divBdr>
        </w:div>
        <w:div w:id="1422339421">
          <w:marLeft w:val="640"/>
          <w:marRight w:val="0"/>
          <w:marTop w:val="0"/>
          <w:marBottom w:val="0"/>
          <w:divBdr>
            <w:top w:val="none" w:sz="0" w:space="0" w:color="auto"/>
            <w:left w:val="none" w:sz="0" w:space="0" w:color="auto"/>
            <w:bottom w:val="none" w:sz="0" w:space="0" w:color="auto"/>
            <w:right w:val="none" w:sz="0" w:space="0" w:color="auto"/>
          </w:divBdr>
        </w:div>
        <w:div w:id="1439519800">
          <w:marLeft w:val="640"/>
          <w:marRight w:val="0"/>
          <w:marTop w:val="0"/>
          <w:marBottom w:val="0"/>
          <w:divBdr>
            <w:top w:val="none" w:sz="0" w:space="0" w:color="auto"/>
            <w:left w:val="none" w:sz="0" w:space="0" w:color="auto"/>
            <w:bottom w:val="none" w:sz="0" w:space="0" w:color="auto"/>
            <w:right w:val="none" w:sz="0" w:space="0" w:color="auto"/>
          </w:divBdr>
        </w:div>
        <w:div w:id="1652909339">
          <w:marLeft w:val="640"/>
          <w:marRight w:val="0"/>
          <w:marTop w:val="0"/>
          <w:marBottom w:val="0"/>
          <w:divBdr>
            <w:top w:val="none" w:sz="0" w:space="0" w:color="auto"/>
            <w:left w:val="none" w:sz="0" w:space="0" w:color="auto"/>
            <w:bottom w:val="none" w:sz="0" w:space="0" w:color="auto"/>
            <w:right w:val="none" w:sz="0" w:space="0" w:color="auto"/>
          </w:divBdr>
        </w:div>
        <w:div w:id="1664507025">
          <w:marLeft w:val="640"/>
          <w:marRight w:val="0"/>
          <w:marTop w:val="0"/>
          <w:marBottom w:val="0"/>
          <w:divBdr>
            <w:top w:val="none" w:sz="0" w:space="0" w:color="auto"/>
            <w:left w:val="none" w:sz="0" w:space="0" w:color="auto"/>
            <w:bottom w:val="none" w:sz="0" w:space="0" w:color="auto"/>
            <w:right w:val="none" w:sz="0" w:space="0" w:color="auto"/>
          </w:divBdr>
        </w:div>
        <w:div w:id="1788697604">
          <w:marLeft w:val="640"/>
          <w:marRight w:val="0"/>
          <w:marTop w:val="0"/>
          <w:marBottom w:val="0"/>
          <w:divBdr>
            <w:top w:val="none" w:sz="0" w:space="0" w:color="auto"/>
            <w:left w:val="none" w:sz="0" w:space="0" w:color="auto"/>
            <w:bottom w:val="none" w:sz="0" w:space="0" w:color="auto"/>
            <w:right w:val="none" w:sz="0" w:space="0" w:color="auto"/>
          </w:divBdr>
        </w:div>
        <w:div w:id="1844935023">
          <w:marLeft w:val="640"/>
          <w:marRight w:val="0"/>
          <w:marTop w:val="0"/>
          <w:marBottom w:val="0"/>
          <w:divBdr>
            <w:top w:val="none" w:sz="0" w:space="0" w:color="auto"/>
            <w:left w:val="none" w:sz="0" w:space="0" w:color="auto"/>
            <w:bottom w:val="none" w:sz="0" w:space="0" w:color="auto"/>
            <w:right w:val="none" w:sz="0" w:space="0" w:color="auto"/>
          </w:divBdr>
        </w:div>
        <w:div w:id="1874801257">
          <w:marLeft w:val="640"/>
          <w:marRight w:val="0"/>
          <w:marTop w:val="0"/>
          <w:marBottom w:val="0"/>
          <w:divBdr>
            <w:top w:val="none" w:sz="0" w:space="0" w:color="auto"/>
            <w:left w:val="none" w:sz="0" w:space="0" w:color="auto"/>
            <w:bottom w:val="none" w:sz="0" w:space="0" w:color="auto"/>
            <w:right w:val="none" w:sz="0" w:space="0" w:color="auto"/>
          </w:divBdr>
        </w:div>
        <w:div w:id="1894190884">
          <w:marLeft w:val="640"/>
          <w:marRight w:val="0"/>
          <w:marTop w:val="0"/>
          <w:marBottom w:val="0"/>
          <w:divBdr>
            <w:top w:val="none" w:sz="0" w:space="0" w:color="auto"/>
            <w:left w:val="none" w:sz="0" w:space="0" w:color="auto"/>
            <w:bottom w:val="none" w:sz="0" w:space="0" w:color="auto"/>
            <w:right w:val="none" w:sz="0" w:space="0" w:color="auto"/>
          </w:divBdr>
        </w:div>
        <w:div w:id="1953856296">
          <w:marLeft w:val="640"/>
          <w:marRight w:val="0"/>
          <w:marTop w:val="0"/>
          <w:marBottom w:val="0"/>
          <w:divBdr>
            <w:top w:val="none" w:sz="0" w:space="0" w:color="auto"/>
            <w:left w:val="none" w:sz="0" w:space="0" w:color="auto"/>
            <w:bottom w:val="none" w:sz="0" w:space="0" w:color="auto"/>
            <w:right w:val="none" w:sz="0" w:space="0" w:color="auto"/>
          </w:divBdr>
        </w:div>
        <w:div w:id="1974553860">
          <w:marLeft w:val="640"/>
          <w:marRight w:val="0"/>
          <w:marTop w:val="0"/>
          <w:marBottom w:val="0"/>
          <w:divBdr>
            <w:top w:val="none" w:sz="0" w:space="0" w:color="auto"/>
            <w:left w:val="none" w:sz="0" w:space="0" w:color="auto"/>
            <w:bottom w:val="none" w:sz="0" w:space="0" w:color="auto"/>
            <w:right w:val="none" w:sz="0" w:space="0" w:color="auto"/>
          </w:divBdr>
        </w:div>
        <w:div w:id="2001958152">
          <w:marLeft w:val="640"/>
          <w:marRight w:val="0"/>
          <w:marTop w:val="0"/>
          <w:marBottom w:val="0"/>
          <w:divBdr>
            <w:top w:val="none" w:sz="0" w:space="0" w:color="auto"/>
            <w:left w:val="none" w:sz="0" w:space="0" w:color="auto"/>
            <w:bottom w:val="none" w:sz="0" w:space="0" w:color="auto"/>
            <w:right w:val="none" w:sz="0" w:space="0" w:color="auto"/>
          </w:divBdr>
        </w:div>
        <w:div w:id="2010401127">
          <w:marLeft w:val="640"/>
          <w:marRight w:val="0"/>
          <w:marTop w:val="0"/>
          <w:marBottom w:val="0"/>
          <w:divBdr>
            <w:top w:val="none" w:sz="0" w:space="0" w:color="auto"/>
            <w:left w:val="none" w:sz="0" w:space="0" w:color="auto"/>
            <w:bottom w:val="none" w:sz="0" w:space="0" w:color="auto"/>
            <w:right w:val="none" w:sz="0" w:space="0" w:color="auto"/>
          </w:divBdr>
        </w:div>
        <w:div w:id="2084062051">
          <w:marLeft w:val="640"/>
          <w:marRight w:val="0"/>
          <w:marTop w:val="0"/>
          <w:marBottom w:val="0"/>
          <w:divBdr>
            <w:top w:val="none" w:sz="0" w:space="0" w:color="auto"/>
            <w:left w:val="none" w:sz="0" w:space="0" w:color="auto"/>
            <w:bottom w:val="none" w:sz="0" w:space="0" w:color="auto"/>
            <w:right w:val="none" w:sz="0" w:space="0" w:color="auto"/>
          </w:divBdr>
        </w:div>
        <w:div w:id="2088305724">
          <w:marLeft w:val="640"/>
          <w:marRight w:val="0"/>
          <w:marTop w:val="0"/>
          <w:marBottom w:val="0"/>
          <w:divBdr>
            <w:top w:val="none" w:sz="0" w:space="0" w:color="auto"/>
            <w:left w:val="none" w:sz="0" w:space="0" w:color="auto"/>
            <w:bottom w:val="none" w:sz="0" w:space="0" w:color="auto"/>
            <w:right w:val="none" w:sz="0" w:space="0" w:color="auto"/>
          </w:divBdr>
        </w:div>
        <w:div w:id="2107380976">
          <w:marLeft w:val="640"/>
          <w:marRight w:val="0"/>
          <w:marTop w:val="0"/>
          <w:marBottom w:val="0"/>
          <w:divBdr>
            <w:top w:val="none" w:sz="0" w:space="0" w:color="auto"/>
            <w:left w:val="none" w:sz="0" w:space="0" w:color="auto"/>
            <w:bottom w:val="none" w:sz="0" w:space="0" w:color="auto"/>
            <w:right w:val="none" w:sz="0" w:space="0" w:color="auto"/>
          </w:divBdr>
        </w:div>
        <w:div w:id="2140100248">
          <w:marLeft w:val="640"/>
          <w:marRight w:val="0"/>
          <w:marTop w:val="0"/>
          <w:marBottom w:val="0"/>
          <w:divBdr>
            <w:top w:val="none" w:sz="0" w:space="0" w:color="auto"/>
            <w:left w:val="none" w:sz="0" w:space="0" w:color="auto"/>
            <w:bottom w:val="none" w:sz="0" w:space="0" w:color="auto"/>
            <w:right w:val="none" w:sz="0" w:space="0" w:color="auto"/>
          </w:divBdr>
        </w:div>
      </w:divsChild>
    </w:div>
    <w:div w:id="641425282">
      <w:bodyDiv w:val="1"/>
      <w:marLeft w:val="0"/>
      <w:marRight w:val="0"/>
      <w:marTop w:val="0"/>
      <w:marBottom w:val="0"/>
      <w:divBdr>
        <w:top w:val="none" w:sz="0" w:space="0" w:color="auto"/>
        <w:left w:val="none" w:sz="0" w:space="0" w:color="auto"/>
        <w:bottom w:val="none" w:sz="0" w:space="0" w:color="auto"/>
        <w:right w:val="none" w:sz="0" w:space="0" w:color="auto"/>
      </w:divBdr>
      <w:divsChild>
        <w:div w:id="239994556">
          <w:marLeft w:val="640"/>
          <w:marRight w:val="0"/>
          <w:marTop w:val="0"/>
          <w:marBottom w:val="0"/>
          <w:divBdr>
            <w:top w:val="none" w:sz="0" w:space="0" w:color="auto"/>
            <w:left w:val="none" w:sz="0" w:space="0" w:color="auto"/>
            <w:bottom w:val="none" w:sz="0" w:space="0" w:color="auto"/>
            <w:right w:val="none" w:sz="0" w:space="0" w:color="auto"/>
          </w:divBdr>
        </w:div>
        <w:div w:id="427578682">
          <w:marLeft w:val="640"/>
          <w:marRight w:val="0"/>
          <w:marTop w:val="0"/>
          <w:marBottom w:val="0"/>
          <w:divBdr>
            <w:top w:val="none" w:sz="0" w:space="0" w:color="auto"/>
            <w:left w:val="none" w:sz="0" w:space="0" w:color="auto"/>
            <w:bottom w:val="none" w:sz="0" w:space="0" w:color="auto"/>
            <w:right w:val="none" w:sz="0" w:space="0" w:color="auto"/>
          </w:divBdr>
        </w:div>
        <w:div w:id="464741092">
          <w:marLeft w:val="640"/>
          <w:marRight w:val="0"/>
          <w:marTop w:val="0"/>
          <w:marBottom w:val="0"/>
          <w:divBdr>
            <w:top w:val="none" w:sz="0" w:space="0" w:color="auto"/>
            <w:left w:val="none" w:sz="0" w:space="0" w:color="auto"/>
            <w:bottom w:val="none" w:sz="0" w:space="0" w:color="auto"/>
            <w:right w:val="none" w:sz="0" w:space="0" w:color="auto"/>
          </w:divBdr>
        </w:div>
        <w:div w:id="489366535">
          <w:marLeft w:val="640"/>
          <w:marRight w:val="0"/>
          <w:marTop w:val="0"/>
          <w:marBottom w:val="0"/>
          <w:divBdr>
            <w:top w:val="none" w:sz="0" w:space="0" w:color="auto"/>
            <w:left w:val="none" w:sz="0" w:space="0" w:color="auto"/>
            <w:bottom w:val="none" w:sz="0" w:space="0" w:color="auto"/>
            <w:right w:val="none" w:sz="0" w:space="0" w:color="auto"/>
          </w:divBdr>
        </w:div>
        <w:div w:id="491913296">
          <w:marLeft w:val="640"/>
          <w:marRight w:val="0"/>
          <w:marTop w:val="0"/>
          <w:marBottom w:val="0"/>
          <w:divBdr>
            <w:top w:val="none" w:sz="0" w:space="0" w:color="auto"/>
            <w:left w:val="none" w:sz="0" w:space="0" w:color="auto"/>
            <w:bottom w:val="none" w:sz="0" w:space="0" w:color="auto"/>
            <w:right w:val="none" w:sz="0" w:space="0" w:color="auto"/>
          </w:divBdr>
        </w:div>
        <w:div w:id="502353801">
          <w:marLeft w:val="640"/>
          <w:marRight w:val="0"/>
          <w:marTop w:val="0"/>
          <w:marBottom w:val="0"/>
          <w:divBdr>
            <w:top w:val="none" w:sz="0" w:space="0" w:color="auto"/>
            <w:left w:val="none" w:sz="0" w:space="0" w:color="auto"/>
            <w:bottom w:val="none" w:sz="0" w:space="0" w:color="auto"/>
            <w:right w:val="none" w:sz="0" w:space="0" w:color="auto"/>
          </w:divBdr>
        </w:div>
        <w:div w:id="772750719">
          <w:marLeft w:val="640"/>
          <w:marRight w:val="0"/>
          <w:marTop w:val="0"/>
          <w:marBottom w:val="0"/>
          <w:divBdr>
            <w:top w:val="none" w:sz="0" w:space="0" w:color="auto"/>
            <w:left w:val="none" w:sz="0" w:space="0" w:color="auto"/>
            <w:bottom w:val="none" w:sz="0" w:space="0" w:color="auto"/>
            <w:right w:val="none" w:sz="0" w:space="0" w:color="auto"/>
          </w:divBdr>
        </w:div>
        <w:div w:id="791703942">
          <w:marLeft w:val="640"/>
          <w:marRight w:val="0"/>
          <w:marTop w:val="0"/>
          <w:marBottom w:val="0"/>
          <w:divBdr>
            <w:top w:val="none" w:sz="0" w:space="0" w:color="auto"/>
            <w:left w:val="none" w:sz="0" w:space="0" w:color="auto"/>
            <w:bottom w:val="none" w:sz="0" w:space="0" w:color="auto"/>
            <w:right w:val="none" w:sz="0" w:space="0" w:color="auto"/>
          </w:divBdr>
        </w:div>
        <w:div w:id="938027605">
          <w:marLeft w:val="640"/>
          <w:marRight w:val="0"/>
          <w:marTop w:val="0"/>
          <w:marBottom w:val="0"/>
          <w:divBdr>
            <w:top w:val="none" w:sz="0" w:space="0" w:color="auto"/>
            <w:left w:val="none" w:sz="0" w:space="0" w:color="auto"/>
            <w:bottom w:val="none" w:sz="0" w:space="0" w:color="auto"/>
            <w:right w:val="none" w:sz="0" w:space="0" w:color="auto"/>
          </w:divBdr>
        </w:div>
        <w:div w:id="1078795582">
          <w:marLeft w:val="640"/>
          <w:marRight w:val="0"/>
          <w:marTop w:val="0"/>
          <w:marBottom w:val="0"/>
          <w:divBdr>
            <w:top w:val="none" w:sz="0" w:space="0" w:color="auto"/>
            <w:left w:val="none" w:sz="0" w:space="0" w:color="auto"/>
            <w:bottom w:val="none" w:sz="0" w:space="0" w:color="auto"/>
            <w:right w:val="none" w:sz="0" w:space="0" w:color="auto"/>
          </w:divBdr>
        </w:div>
        <w:div w:id="1141653694">
          <w:marLeft w:val="640"/>
          <w:marRight w:val="0"/>
          <w:marTop w:val="0"/>
          <w:marBottom w:val="0"/>
          <w:divBdr>
            <w:top w:val="none" w:sz="0" w:space="0" w:color="auto"/>
            <w:left w:val="none" w:sz="0" w:space="0" w:color="auto"/>
            <w:bottom w:val="none" w:sz="0" w:space="0" w:color="auto"/>
            <w:right w:val="none" w:sz="0" w:space="0" w:color="auto"/>
          </w:divBdr>
        </w:div>
        <w:div w:id="1205866674">
          <w:marLeft w:val="640"/>
          <w:marRight w:val="0"/>
          <w:marTop w:val="0"/>
          <w:marBottom w:val="0"/>
          <w:divBdr>
            <w:top w:val="none" w:sz="0" w:space="0" w:color="auto"/>
            <w:left w:val="none" w:sz="0" w:space="0" w:color="auto"/>
            <w:bottom w:val="none" w:sz="0" w:space="0" w:color="auto"/>
            <w:right w:val="none" w:sz="0" w:space="0" w:color="auto"/>
          </w:divBdr>
        </w:div>
        <w:div w:id="1221595135">
          <w:marLeft w:val="640"/>
          <w:marRight w:val="0"/>
          <w:marTop w:val="0"/>
          <w:marBottom w:val="0"/>
          <w:divBdr>
            <w:top w:val="none" w:sz="0" w:space="0" w:color="auto"/>
            <w:left w:val="none" w:sz="0" w:space="0" w:color="auto"/>
            <w:bottom w:val="none" w:sz="0" w:space="0" w:color="auto"/>
            <w:right w:val="none" w:sz="0" w:space="0" w:color="auto"/>
          </w:divBdr>
        </w:div>
        <w:div w:id="1336417897">
          <w:marLeft w:val="640"/>
          <w:marRight w:val="0"/>
          <w:marTop w:val="0"/>
          <w:marBottom w:val="0"/>
          <w:divBdr>
            <w:top w:val="none" w:sz="0" w:space="0" w:color="auto"/>
            <w:left w:val="none" w:sz="0" w:space="0" w:color="auto"/>
            <w:bottom w:val="none" w:sz="0" w:space="0" w:color="auto"/>
            <w:right w:val="none" w:sz="0" w:space="0" w:color="auto"/>
          </w:divBdr>
        </w:div>
        <w:div w:id="1345742662">
          <w:marLeft w:val="640"/>
          <w:marRight w:val="0"/>
          <w:marTop w:val="0"/>
          <w:marBottom w:val="0"/>
          <w:divBdr>
            <w:top w:val="none" w:sz="0" w:space="0" w:color="auto"/>
            <w:left w:val="none" w:sz="0" w:space="0" w:color="auto"/>
            <w:bottom w:val="none" w:sz="0" w:space="0" w:color="auto"/>
            <w:right w:val="none" w:sz="0" w:space="0" w:color="auto"/>
          </w:divBdr>
        </w:div>
        <w:div w:id="1382168776">
          <w:marLeft w:val="640"/>
          <w:marRight w:val="0"/>
          <w:marTop w:val="0"/>
          <w:marBottom w:val="0"/>
          <w:divBdr>
            <w:top w:val="none" w:sz="0" w:space="0" w:color="auto"/>
            <w:left w:val="none" w:sz="0" w:space="0" w:color="auto"/>
            <w:bottom w:val="none" w:sz="0" w:space="0" w:color="auto"/>
            <w:right w:val="none" w:sz="0" w:space="0" w:color="auto"/>
          </w:divBdr>
        </w:div>
        <w:div w:id="1496072709">
          <w:marLeft w:val="640"/>
          <w:marRight w:val="0"/>
          <w:marTop w:val="0"/>
          <w:marBottom w:val="0"/>
          <w:divBdr>
            <w:top w:val="none" w:sz="0" w:space="0" w:color="auto"/>
            <w:left w:val="none" w:sz="0" w:space="0" w:color="auto"/>
            <w:bottom w:val="none" w:sz="0" w:space="0" w:color="auto"/>
            <w:right w:val="none" w:sz="0" w:space="0" w:color="auto"/>
          </w:divBdr>
        </w:div>
        <w:div w:id="1617246998">
          <w:marLeft w:val="640"/>
          <w:marRight w:val="0"/>
          <w:marTop w:val="0"/>
          <w:marBottom w:val="0"/>
          <w:divBdr>
            <w:top w:val="none" w:sz="0" w:space="0" w:color="auto"/>
            <w:left w:val="none" w:sz="0" w:space="0" w:color="auto"/>
            <w:bottom w:val="none" w:sz="0" w:space="0" w:color="auto"/>
            <w:right w:val="none" w:sz="0" w:space="0" w:color="auto"/>
          </w:divBdr>
        </w:div>
        <w:div w:id="1715540852">
          <w:marLeft w:val="640"/>
          <w:marRight w:val="0"/>
          <w:marTop w:val="0"/>
          <w:marBottom w:val="0"/>
          <w:divBdr>
            <w:top w:val="none" w:sz="0" w:space="0" w:color="auto"/>
            <w:left w:val="none" w:sz="0" w:space="0" w:color="auto"/>
            <w:bottom w:val="none" w:sz="0" w:space="0" w:color="auto"/>
            <w:right w:val="none" w:sz="0" w:space="0" w:color="auto"/>
          </w:divBdr>
        </w:div>
        <w:div w:id="1897742500">
          <w:marLeft w:val="640"/>
          <w:marRight w:val="0"/>
          <w:marTop w:val="0"/>
          <w:marBottom w:val="0"/>
          <w:divBdr>
            <w:top w:val="none" w:sz="0" w:space="0" w:color="auto"/>
            <w:left w:val="none" w:sz="0" w:space="0" w:color="auto"/>
            <w:bottom w:val="none" w:sz="0" w:space="0" w:color="auto"/>
            <w:right w:val="none" w:sz="0" w:space="0" w:color="auto"/>
          </w:divBdr>
        </w:div>
        <w:div w:id="1937395646">
          <w:marLeft w:val="640"/>
          <w:marRight w:val="0"/>
          <w:marTop w:val="0"/>
          <w:marBottom w:val="0"/>
          <w:divBdr>
            <w:top w:val="none" w:sz="0" w:space="0" w:color="auto"/>
            <w:left w:val="none" w:sz="0" w:space="0" w:color="auto"/>
            <w:bottom w:val="none" w:sz="0" w:space="0" w:color="auto"/>
            <w:right w:val="none" w:sz="0" w:space="0" w:color="auto"/>
          </w:divBdr>
        </w:div>
        <w:div w:id="1944914690">
          <w:marLeft w:val="640"/>
          <w:marRight w:val="0"/>
          <w:marTop w:val="0"/>
          <w:marBottom w:val="0"/>
          <w:divBdr>
            <w:top w:val="none" w:sz="0" w:space="0" w:color="auto"/>
            <w:left w:val="none" w:sz="0" w:space="0" w:color="auto"/>
            <w:bottom w:val="none" w:sz="0" w:space="0" w:color="auto"/>
            <w:right w:val="none" w:sz="0" w:space="0" w:color="auto"/>
          </w:divBdr>
        </w:div>
        <w:div w:id="1950383738">
          <w:marLeft w:val="640"/>
          <w:marRight w:val="0"/>
          <w:marTop w:val="0"/>
          <w:marBottom w:val="0"/>
          <w:divBdr>
            <w:top w:val="none" w:sz="0" w:space="0" w:color="auto"/>
            <w:left w:val="none" w:sz="0" w:space="0" w:color="auto"/>
            <w:bottom w:val="none" w:sz="0" w:space="0" w:color="auto"/>
            <w:right w:val="none" w:sz="0" w:space="0" w:color="auto"/>
          </w:divBdr>
        </w:div>
        <w:div w:id="2099251497">
          <w:marLeft w:val="640"/>
          <w:marRight w:val="0"/>
          <w:marTop w:val="0"/>
          <w:marBottom w:val="0"/>
          <w:divBdr>
            <w:top w:val="none" w:sz="0" w:space="0" w:color="auto"/>
            <w:left w:val="none" w:sz="0" w:space="0" w:color="auto"/>
            <w:bottom w:val="none" w:sz="0" w:space="0" w:color="auto"/>
            <w:right w:val="none" w:sz="0" w:space="0" w:color="auto"/>
          </w:divBdr>
        </w:div>
      </w:divsChild>
    </w:div>
    <w:div w:id="643896850">
      <w:bodyDiv w:val="1"/>
      <w:marLeft w:val="0"/>
      <w:marRight w:val="0"/>
      <w:marTop w:val="0"/>
      <w:marBottom w:val="0"/>
      <w:divBdr>
        <w:top w:val="none" w:sz="0" w:space="0" w:color="auto"/>
        <w:left w:val="none" w:sz="0" w:space="0" w:color="auto"/>
        <w:bottom w:val="none" w:sz="0" w:space="0" w:color="auto"/>
        <w:right w:val="none" w:sz="0" w:space="0" w:color="auto"/>
      </w:divBdr>
    </w:div>
    <w:div w:id="655644036">
      <w:bodyDiv w:val="1"/>
      <w:marLeft w:val="0"/>
      <w:marRight w:val="0"/>
      <w:marTop w:val="0"/>
      <w:marBottom w:val="0"/>
      <w:divBdr>
        <w:top w:val="none" w:sz="0" w:space="0" w:color="auto"/>
        <w:left w:val="none" w:sz="0" w:space="0" w:color="auto"/>
        <w:bottom w:val="none" w:sz="0" w:space="0" w:color="auto"/>
        <w:right w:val="none" w:sz="0" w:space="0" w:color="auto"/>
      </w:divBdr>
      <w:divsChild>
        <w:div w:id="32728120">
          <w:marLeft w:val="640"/>
          <w:marRight w:val="0"/>
          <w:marTop w:val="0"/>
          <w:marBottom w:val="0"/>
          <w:divBdr>
            <w:top w:val="none" w:sz="0" w:space="0" w:color="auto"/>
            <w:left w:val="none" w:sz="0" w:space="0" w:color="auto"/>
            <w:bottom w:val="none" w:sz="0" w:space="0" w:color="auto"/>
            <w:right w:val="none" w:sz="0" w:space="0" w:color="auto"/>
          </w:divBdr>
        </w:div>
        <w:div w:id="73363537">
          <w:marLeft w:val="640"/>
          <w:marRight w:val="0"/>
          <w:marTop w:val="0"/>
          <w:marBottom w:val="0"/>
          <w:divBdr>
            <w:top w:val="none" w:sz="0" w:space="0" w:color="auto"/>
            <w:left w:val="none" w:sz="0" w:space="0" w:color="auto"/>
            <w:bottom w:val="none" w:sz="0" w:space="0" w:color="auto"/>
            <w:right w:val="none" w:sz="0" w:space="0" w:color="auto"/>
          </w:divBdr>
        </w:div>
        <w:div w:id="221213939">
          <w:marLeft w:val="640"/>
          <w:marRight w:val="0"/>
          <w:marTop w:val="0"/>
          <w:marBottom w:val="0"/>
          <w:divBdr>
            <w:top w:val="none" w:sz="0" w:space="0" w:color="auto"/>
            <w:left w:val="none" w:sz="0" w:space="0" w:color="auto"/>
            <w:bottom w:val="none" w:sz="0" w:space="0" w:color="auto"/>
            <w:right w:val="none" w:sz="0" w:space="0" w:color="auto"/>
          </w:divBdr>
        </w:div>
        <w:div w:id="221602045">
          <w:marLeft w:val="640"/>
          <w:marRight w:val="0"/>
          <w:marTop w:val="0"/>
          <w:marBottom w:val="0"/>
          <w:divBdr>
            <w:top w:val="none" w:sz="0" w:space="0" w:color="auto"/>
            <w:left w:val="none" w:sz="0" w:space="0" w:color="auto"/>
            <w:bottom w:val="none" w:sz="0" w:space="0" w:color="auto"/>
            <w:right w:val="none" w:sz="0" w:space="0" w:color="auto"/>
          </w:divBdr>
        </w:div>
        <w:div w:id="223880206">
          <w:marLeft w:val="640"/>
          <w:marRight w:val="0"/>
          <w:marTop w:val="0"/>
          <w:marBottom w:val="0"/>
          <w:divBdr>
            <w:top w:val="none" w:sz="0" w:space="0" w:color="auto"/>
            <w:left w:val="none" w:sz="0" w:space="0" w:color="auto"/>
            <w:bottom w:val="none" w:sz="0" w:space="0" w:color="auto"/>
            <w:right w:val="none" w:sz="0" w:space="0" w:color="auto"/>
          </w:divBdr>
        </w:div>
        <w:div w:id="245960394">
          <w:marLeft w:val="640"/>
          <w:marRight w:val="0"/>
          <w:marTop w:val="0"/>
          <w:marBottom w:val="0"/>
          <w:divBdr>
            <w:top w:val="none" w:sz="0" w:space="0" w:color="auto"/>
            <w:left w:val="none" w:sz="0" w:space="0" w:color="auto"/>
            <w:bottom w:val="none" w:sz="0" w:space="0" w:color="auto"/>
            <w:right w:val="none" w:sz="0" w:space="0" w:color="auto"/>
          </w:divBdr>
        </w:div>
        <w:div w:id="310526197">
          <w:marLeft w:val="640"/>
          <w:marRight w:val="0"/>
          <w:marTop w:val="0"/>
          <w:marBottom w:val="0"/>
          <w:divBdr>
            <w:top w:val="none" w:sz="0" w:space="0" w:color="auto"/>
            <w:left w:val="none" w:sz="0" w:space="0" w:color="auto"/>
            <w:bottom w:val="none" w:sz="0" w:space="0" w:color="auto"/>
            <w:right w:val="none" w:sz="0" w:space="0" w:color="auto"/>
          </w:divBdr>
        </w:div>
        <w:div w:id="557519868">
          <w:marLeft w:val="640"/>
          <w:marRight w:val="0"/>
          <w:marTop w:val="0"/>
          <w:marBottom w:val="0"/>
          <w:divBdr>
            <w:top w:val="none" w:sz="0" w:space="0" w:color="auto"/>
            <w:left w:val="none" w:sz="0" w:space="0" w:color="auto"/>
            <w:bottom w:val="none" w:sz="0" w:space="0" w:color="auto"/>
            <w:right w:val="none" w:sz="0" w:space="0" w:color="auto"/>
          </w:divBdr>
        </w:div>
        <w:div w:id="565652624">
          <w:marLeft w:val="640"/>
          <w:marRight w:val="0"/>
          <w:marTop w:val="0"/>
          <w:marBottom w:val="0"/>
          <w:divBdr>
            <w:top w:val="none" w:sz="0" w:space="0" w:color="auto"/>
            <w:left w:val="none" w:sz="0" w:space="0" w:color="auto"/>
            <w:bottom w:val="none" w:sz="0" w:space="0" w:color="auto"/>
            <w:right w:val="none" w:sz="0" w:space="0" w:color="auto"/>
          </w:divBdr>
        </w:div>
        <w:div w:id="579096499">
          <w:marLeft w:val="640"/>
          <w:marRight w:val="0"/>
          <w:marTop w:val="0"/>
          <w:marBottom w:val="0"/>
          <w:divBdr>
            <w:top w:val="none" w:sz="0" w:space="0" w:color="auto"/>
            <w:left w:val="none" w:sz="0" w:space="0" w:color="auto"/>
            <w:bottom w:val="none" w:sz="0" w:space="0" w:color="auto"/>
            <w:right w:val="none" w:sz="0" w:space="0" w:color="auto"/>
          </w:divBdr>
        </w:div>
        <w:div w:id="598412540">
          <w:marLeft w:val="640"/>
          <w:marRight w:val="0"/>
          <w:marTop w:val="0"/>
          <w:marBottom w:val="0"/>
          <w:divBdr>
            <w:top w:val="none" w:sz="0" w:space="0" w:color="auto"/>
            <w:left w:val="none" w:sz="0" w:space="0" w:color="auto"/>
            <w:bottom w:val="none" w:sz="0" w:space="0" w:color="auto"/>
            <w:right w:val="none" w:sz="0" w:space="0" w:color="auto"/>
          </w:divBdr>
        </w:div>
        <w:div w:id="668560365">
          <w:marLeft w:val="640"/>
          <w:marRight w:val="0"/>
          <w:marTop w:val="0"/>
          <w:marBottom w:val="0"/>
          <w:divBdr>
            <w:top w:val="none" w:sz="0" w:space="0" w:color="auto"/>
            <w:left w:val="none" w:sz="0" w:space="0" w:color="auto"/>
            <w:bottom w:val="none" w:sz="0" w:space="0" w:color="auto"/>
            <w:right w:val="none" w:sz="0" w:space="0" w:color="auto"/>
          </w:divBdr>
        </w:div>
        <w:div w:id="878053136">
          <w:marLeft w:val="640"/>
          <w:marRight w:val="0"/>
          <w:marTop w:val="0"/>
          <w:marBottom w:val="0"/>
          <w:divBdr>
            <w:top w:val="none" w:sz="0" w:space="0" w:color="auto"/>
            <w:left w:val="none" w:sz="0" w:space="0" w:color="auto"/>
            <w:bottom w:val="none" w:sz="0" w:space="0" w:color="auto"/>
            <w:right w:val="none" w:sz="0" w:space="0" w:color="auto"/>
          </w:divBdr>
        </w:div>
        <w:div w:id="926773172">
          <w:marLeft w:val="640"/>
          <w:marRight w:val="0"/>
          <w:marTop w:val="0"/>
          <w:marBottom w:val="0"/>
          <w:divBdr>
            <w:top w:val="none" w:sz="0" w:space="0" w:color="auto"/>
            <w:left w:val="none" w:sz="0" w:space="0" w:color="auto"/>
            <w:bottom w:val="none" w:sz="0" w:space="0" w:color="auto"/>
            <w:right w:val="none" w:sz="0" w:space="0" w:color="auto"/>
          </w:divBdr>
        </w:div>
        <w:div w:id="1116800465">
          <w:marLeft w:val="640"/>
          <w:marRight w:val="0"/>
          <w:marTop w:val="0"/>
          <w:marBottom w:val="0"/>
          <w:divBdr>
            <w:top w:val="none" w:sz="0" w:space="0" w:color="auto"/>
            <w:left w:val="none" w:sz="0" w:space="0" w:color="auto"/>
            <w:bottom w:val="none" w:sz="0" w:space="0" w:color="auto"/>
            <w:right w:val="none" w:sz="0" w:space="0" w:color="auto"/>
          </w:divBdr>
        </w:div>
        <w:div w:id="1220899743">
          <w:marLeft w:val="640"/>
          <w:marRight w:val="0"/>
          <w:marTop w:val="0"/>
          <w:marBottom w:val="0"/>
          <w:divBdr>
            <w:top w:val="none" w:sz="0" w:space="0" w:color="auto"/>
            <w:left w:val="none" w:sz="0" w:space="0" w:color="auto"/>
            <w:bottom w:val="none" w:sz="0" w:space="0" w:color="auto"/>
            <w:right w:val="none" w:sz="0" w:space="0" w:color="auto"/>
          </w:divBdr>
        </w:div>
        <w:div w:id="1246692685">
          <w:marLeft w:val="640"/>
          <w:marRight w:val="0"/>
          <w:marTop w:val="0"/>
          <w:marBottom w:val="0"/>
          <w:divBdr>
            <w:top w:val="none" w:sz="0" w:space="0" w:color="auto"/>
            <w:left w:val="none" w:sz="0" w:space="0" w:color="auto"/>
            <w:bottom w:val="none" w:sz="0" w:space="0" w:color="auto"/>
            <w:right w:val="none" w:sz="0" w:space="0" w:color="auto"/>
          </w:divBdr>
        </w:div>
        <w:div w:id="1404721720">
          <w:marLeft w:val="640"/>
          <w:marRight w:val="0"/>
          <w:marTop w:val="0"/>
          <w:marBottom w:val="0"/>
          <w:divBdr>
            <w:top w:val="none" w:sz="0" w:space="0" w:color="auto"/>
            <w:left w:val="none" w:sz="0" w:space="0" w:color="auto"/>
            <w:bottom w:val="none" w:sz="0" w:space="0" w:color="auto"/>
            <w:right w:val="none" w:sz="0" w:space="0" w:color="auto"/>
          </w:divBdr>
        </w:div>
        <w:div w:id="1409033262">
          <w:marLeft w:val="640"/>
          <w:marRight w:val="0"/>
          <w:marTop w:val="0"/>
          <w:marBottom w:val="0"/>
          <w:divBdr>
            <w:top w:val="none" w:sz="0" w:space="0" w:color="auto"/>
            <w:left w:val="none" w:sz="0" w:space="0" w:color="auto"/>
            <w:bottom w:val="none" w:sz="0" w:space="0" w:color="auto"/>
            <w:right w:val="none" w:sz="0" w:space="0" w:color="auto"/>
          </w:divBdr>
        </w:div>
        <w:div w:id="1636107494">
          <w:marLeft w:val="640"/>
          <w:marRight w:val="0"/>
          <w:marTop w:val="0"/>
          <w:marBottom w:val="0"/>
          <w:divBdr>
            <w:top w:val="none" w:sz="0" w:space="0" w:color="auto"/>
            <w:left w:val="none" w:sz="0" w:space="0" w:color="auto"/>
            <w:bottom w:val="none" w:sz="0" w:space="0" w:color="auto"/>
            <w:right w:val="none" w:sz="0" w:space="0" w:color="auto"/>
          </w:divBdr>
        </w:div>
        <w:div w:id="1686439404">
          <w:marLeft w:val="640"/>
          <w:marRight w:val="0"/>
          <w:marTop w:val="0"/>
          <w:marBottom w:val="0"/>
          <w:divBdr>
            <w:top w:val="none" w:sz="0" w:space="0" w:color="auto"/>
            <w:left w:val="none" w:sz="0" w:space="0" w:color="auto"/>
            <w:bottom w:val="none" w:sz="0" w:space="0" w:color="auto"/>
            <w:right w:val="none" w:sz="0" w:space="0" w:color="auto"/>
          </w:divBdr>
        </w:div>
        <w:div w:id="1790969844">
          <w:marLeft w:val="640"/>
          <w:marRight w:val="0"/>
          <w:marTop w:val="0"/>
          <w:marBottom w:val="0"/>
          <w:divBdr>
            <w:top w:val="none" w:sz="0" w:space="0" w:color="auto"/>
            <w:left w:val="none" w:sz="0" w:space="0" w:color="auto"/>
            <w:bottom w:val="none" w:sz="0" w:space="0" w:color="auto"/>
            <w:right w:val="none" w:sz="0" w:space="0" w:color="auto"/>
          </w:divBdr>
        </w:div>
        <w:div w:id="1996832638">
          <w:marLeft w:val="640"/>
          <w:marRight w:val="0"/>
          <w:marTop w:val="0"/>
          <w:marBottom w:val="0"/>
          <w:divBdr>
            <w:top w:val="none" w:sz="0" w:space="0" w:color="auto"/>
            <w:left w:val="none" w:sz="0" w:space="0" w:color="auto"/>
            <w:bottom w:val="none" w:sz="0" w:space="0" w:color="auto"/>
            <w:right w:val="none" w:sz="0" w:space="0" w:color="auto"/>
          </w:divBdr>
        </w:div>
        <w:div w:id="2041393311">
          <w:marLeft w:val="640"/>
          <w:marRight w:val="0"/>
          <w:marTop w:val="0"/>
          <w:marBottom w:val="0"/>
          <w:divBdr>
            <w:top w:val="none" w:sz="0" w:space="0" w:color="auto"/>
            <w:left w:val="none" w:sz="0" w:space="0" w:color="auto"/>
            <w:bottom w:val="none" w:sz="0" w:space="0" w:color="auto"/>
            <w:right w:val="none" w:sz="0" w:space="0" w:color="auto"/>
          </w:divBdr>
        </w:div>
      </w:divsChild>
    </w:div>
    <w:div w:id="665090139">
      <w:bodyDiv w:val="1"/>
      <w:marLeft w:val="0"/>
      <w:marRight w:val="0"/>
      <w:marTop w:val="0"/>
      <w:marBottom w:val="0"/>
      <w:divBdr>
        <w:top w:val="none" w:sz="0" w:space="0" w:color="auto"/>
        <w:left w:val="none" w:sz="0" w:space="0" w:color="auto"/>
        <w:bottom w:val="none" w:sz="0" w:space="0" w:color="auto"/>
        <w:right w:val="none" w:sz="0" w:space="0" w:color="auto"/>
      </w:divBdr>
    </w:div>
    <w:div w:id="699745223">
      <w:bodyDiv w:val="1"/>
      <w:marLeft w:val="0"/>
      <w:marRight w:val="0"/>
      <w:marTop w:val="0"/>
      <w:marBottom w:val="0"/>
      <w:divBdr>
        <w:top w:val="none" w:sz="0" w:space="0" w:color="auto"/>
        <w:left w:val="none" w:sz="0" w:space="0" w:color="auto"/>
        <w:bottom w:val="none" w:sz="0" w:space="0" w:color="auto"/>
        <w:right w:val="none" w:sz="0" w:space="0" w:color="auto"/>
      </w:divBdr>
      <w:divsChild>
        <w:div w:id="87193298">
          <w:marLeft w:val="640"/>
          <w:marRight w:val="0"/>
          <w:marTop w:val="0"/>
          <w:marBottom w:val="0"/>
          <w:divBdr>
            <w:top w:val="none" w:sz="0" w:space="0" w:color="auto"/>
            <w:left w:val="none" w:sz="0" w:space="0" w:color="auto"/>
            <w:bottom w:val="none" w:sz="0" w:space="0" w:color="auto"/>
            <w:right w:val="none" w:sz="0" w:space="0" w:color="auto"/>
          </w:divBdr>
        </w:div>
        <w:div w:id="100535357">
          <w:marLeft w:val="640"/>
          <w:marRight w:val="0"/>
          <w:marTop w:val="0"/>
          <w:marBottom w:val="0"/>
          <w:divBdr>
            <w:top w:val="none" w:sz="0" w:space="0" w:color="auto"/>
            <w:left w:val="none" w:sz="0" w:space="0" w:color="auto"/>
            <w:bottom w:val="none" w:sz="0" w:space="0" w:color="auto"/>
            <w:right w:val="none" w:sz="0" w:space="0" w:color="auto"/>
          </w:divBdr>
        </w:div>
        <w:div w:id="172304865">
          <w:marLeft w:val="640"/>
          <w:marRight w:val="0"/>
          <w:marTop w:val="0"/>
          <w:marBottom w:val="0"/>
          <w:divBdr>
            <w:top w:val="none" w:sz="0" w:space="0" w:color="auto"/>
            <w:left w:val="none" w:sz="0" w:space="0" w:color="auto"/>
            <w:bottom w:val="none" w:sz="0" w:space="0" w:color="auto"/>
            <w:right w:val="none" w:sz="0" w:space="0" w:color="auto"/>
          </w:divBdr>
        </w:div>
        <w:div w:id="243147113">
          <w:marLeft w:val="640"/>
          <w:marRight w:val="0"/>
          <w:marTop w:val="0"/>
          <w:marBottom w:val="0"/>
          <w:divBdr>
            <w:top w:val="none" w:sz="0" w:space="0" w:color="auto"/>
            <w:left w:val="none" w:sz="0" w:space="0" w:color="auto"/>
            <w:bottom w:val="none" w:sz="0" w:space="0" w:color="auto"/>
            <w:right w:val="none" w:sz="0" w:space="0" w:color="auto"/>
          </w:divBdr>
        </w:div>
        <w:div w:id="262567716">
          <w:marLeft w:val="640"/>
          <w:marRight w:val="0"/>
          <w:marTop w:val="0"/>
          <w:marBottom w:val="0"/>
          <w:divBdr>
            <w:top w:val="none" w:sz="0" w:space="0" w:color="auto"/>
            <w:left w:val="none" w:sz="0" w:space="0" w:color="auto"/>
            <w:bottom w:val="none" w:sz="0" w:space="0" w:color="auto"/>
            <w:right w:val="none" w:sz="0" w:space="0" w:color="auto"/>
          </w:divBdr>
        </w:div>
        <w:div w:id="296037501">
          <w:marLeft w:val="640"/>
          <w:marRight w:val="0"/>
          <w:marTop w:val="0"/>
          <w:marBottom w:val="0"/>
          <w:divBdr>
            <w:top w:val="none" w:sz="0" w:space="0" w:color="auto"/>
            <w:left w:val="none" w:sz="0" w:space="0" w:color="auto"/>
            <w:bottom w:val="none" w:sz="0" w:space="0" w:color="auto"/>
            <w:right w:val="none" w:sz="0" w:space="0" w:color="auto"/>
          </w:divBdr>
        </w:div>
        <w:div w:id="320037487">
          <w:marLeft w:val="640"/>
          <w:marRight w:val="0"/>
          <w:marTop w:val="0"/>
          <w:marBottom w:val="0"/>
          <w:divBdr>
            <w:top w:val="none" w:sz="0" w:space="0" w:color="auto"/>
            <w:left w:val="none" w:sz="0" w:space="0" w:color="auto"/>
            <w:bottom w:val="none" w:sz="0" w:space="0" w:color="auto"/>
            <w:right w:val="none" w:sz="0" w:space="0" w:color="auto"/>
          </w:divBdr>
        </w:div>
        <w:div w:id="424378003">
          <w:marLeft w:val="640"/>
          <w:marRight w:val="0"/>
          <w:marTop w:val="0"/>
          <w:marBottom w:val="0"/>
          <w:divBdr>
            <w:top w:val="none" w:sz="0" w:space="0" w:color="auto"/>
            <w:left w:val="none" w:sz="0" w:space="0" w:color="auto"/>
            <w:bottom w:val="none" w:sz="0" w:space="0" w:color="auto"/>
            <w:right w:val="none" w:sz="0" w:space="0" w:color="auto"/>
          </w:divBdr>
        </w:div>
        <w:div w:id="444888155">
          <w:marLeft w:val="640"/>
          <w:marRight w:val="0"/>
          <w:marTop w:val="0"/>
          <w:marBottom w:val="0"/>
          <w:divBdr>
            <w:top w:val="none" w:sz="0" w:space="0" w:color="auto"/>
            <w:left w:val="none" w:sz="0" w:space="0" w:color="auto"/>
            <w:bottom w:val="none" w:sz="0" w:space="0" w:color="auto"/>
            <w:right w:val="none" w:sz="0" w:space="0" w:color="auto"/>
          </w:divBdr>
        </w:div>
        <w:div w:id="689448354">
          <w:marLeft w:val="640"/>
          <w:marRight w:val="0"/>
          <w:marTop w:val="0"/>
          <w:marBottom w:val="0"/>
          <w:divBdr>
            <w:top w:val="none" w:sz="0" w:space="0" w:color="auto"/>
            <w:left w:val="none" w:sz="0" w:space="0" w:color="auto"/>
            <w:bottom w:val="none" w:sz="0" w:space="0" w:color="auto"/>
            <w:right w:val="none" w:sz="0" w:space="0" w:color="auto"/>
          </w:divBdr>
        </w:div>
        <w:div w:id="802575608">
          <w:marLeft w:val="640"/>
          <w:marRight w:val="0"/>
          <w:marTop w:val="0"/>
          <w:marBottom w:val="0"/>
          <w:divBdr>
            <w:top w:val="none" w:sz="0" w:space="0" w:color="auto"/>
            <w:left w:val="none" w:sz="0" w:space="0" w:color="auto"/>
            <w:bottom w:val="none" w:sz="0" w:space="0" w:color="auto"/>
            <w:right w:val="none" w:sz="0" w:space="0" w:color="auto"/>
          </w:divBdr>
        </w:div>
        <w:div w:id="808203443">
          <w:marLeft w:val="640"/>
          <w:marRight w:val="0"/>
          <w:marTop w:val="0"/>
          <w:marBottom w:val="0"/>
          <w:divBdr>
            <w:top w:val="none" w:sz="0" w:space="0" w:color="auto"/>
            <w:left w:val="none" w:sz="0" w:space="0" w:color="auto"/>
            <w:bottom w:val="none" w:sz="0" w:space="0" w:color="auto"/>
            <w:right w:val="none" w:sz="0" w:space="0" w:color="auto"/>
          </w:divBdr>
        </w:div>
        <w:div w:id="879056722">
          <w:marLeft w:val="640"/>
          <w:marRight w:val="0"/>
          <w:marTop w:val="0"/>
          <w:marBottom w:val="0"/>
          <w:divBdr>
            <w:top w:val="none" w:sz="0" w:space="0" w:color="auto"/>
            <w:left w:val="none" w:sz="0" w:space="0" w:color="auto"/>
            <w:bottom w:val="none" w:sz="0" w:space="0" w:color="auto"/>
            <w:right w:val="none" w:sz="0" w:space="0" w:color="auto"/>
          </w:divBdr>
        </w:div>
        <w:div w:id="908342312">
          <w:marLeft w:val="640"/>
          <w:marRight w:val="0"/>
          <w:marTop w:val="0"/>
          <w:marBottom w:val="0"/>
          <w:divBdr>
            <w:top w:val="none" w:sz="0" w:space="0" w:color="auto"/>
            <w:left w:val="none" w:sz="0" w:space="0" w:color="auto"/>
            <w:bottom w:val="none" w:sz="0" w:space="0" w:color="auto"/>
            <w:right w:val="none" w:sz="0" w:space="0" w:color="auto"/>
          </w:divBdr>
        </w:div>
        <w:div w:id="988243116">
          <w:marLeft w:val="640"/>
          <w:marRight w:val="0"/>
          <w:marTop w:val="0"/>
          <w:marBottom w:val="0"/>
          <w:divBdr>
            <w:top w:val="none" w:sz="0" w:space="0" w:color="auto"/>
            <w:left w:val="none" w:sz="0" w:space="0" w:color="auto"/>
            <w:bottom w:val="none" w:sz="0" w:space="0" w:color="auto"/>
            <w:right w:val="none" w:sz="0" w:space="0" w:color="auto"/>
          </w:divBdr>
        </w:div>
        <w:div w:id="1199926836">
          <w:marLeft w:val="640"/>
          <w:marRight w:val="0"/>
          <w:marTop w:val="0"/>
          <w:marBottom w:val="0"/>
          <w:divBdr>
            <w:top w:val="none" w:sz="0" w:space="0" w:color="auto"/>
            <w:left w:val="none" w:sz="0" w:space="0" w:color="auto"/>
            <w:bottom w:val="none" w:sz="0" w:space="0" w:color="auto"/>
            <w:right w:val="none" w:sz="0" w:space="0" w:color="auto"/>
          </w:divBdr>
        </w:div>
        <w:div w:id="1304583534">
          <w:marLeft w:val="640"/>
          <w:marRight w:val="0"/>
          <w:marTop w:val="0"/>
          <w:marBottom w:val="0"/>
          <w:divBdr>
            <w:top w:val="none" w:sz="0" w:space="0" w:color="auto"/>
            <w:left w:val="none" w:sz="0" w:space="0" w:color="auto"/>
            <w:bottom w:val="none" w:sz="0" w:space="0" w:color="auto"/>
            <w:right w:val="none" w:sz="0" w:space="0" w:color="auto"/>
          </w:divBdr>
        </w:div>
        <w:div w:id="1319578852">
          <w:marLeft w:val="640"/>
          <w:marRight w:val="0"/>
          <w:marTop w:val="0"/>
          <w:marBottom w:val="0"/>
          <w:divBdr>
            <w:top w:val="none" w:sz="0" w:space="0" w:color="auto"/>
            <w:left w:val="none" w:sz="0" w:space="0" w:color="auto"/>
            <w:bottom w:val="none" w:sz="0" w:space="0" w:color="auto"/>
            <w:right w:val="none" w:sz="0" w:space="0" w:color="auto"/>
          </w:divBdr>
        </w:div>
        <w:div w:id="1393652692">
          <w:marLeft w:val="640"/>
          <w:marRight w:val="0"/>
          <w:marTop w:val="0"/>
          <w:marBottom w:val="0"/>
          <w:divBdr>
            <w:top w:val="none" w:sz="0" w:space="0" w:color="auto"/>
            <w:left w:val="none" w:sz="0" w:space="0" w:color="auto"/>
            <w:bottom w:val="none" w:sz="0" w:space="0" w:color="auto"/>
            <w:right w:val="none" w:sz="0" w:space="0" w:color="auto"/>
          </w:divBdr>
        </w:div>
        <w:div w:id="1398045193">
          <w:marLeft w:val="640"/>
          <w:marRight w:val="0"/>
          <w:marTop w:val="0"/>
          <w:marBottom w:val="0"/>
          <w:divBdr>
            <w:top w:val="none" w:sz="0" w:space="0" w:color="auto"/>
            <w:left w:val="none" w:sz="0" w:space="0" w:color="auto"/>
            <w:bottom w:val="none" w:sz="0" w:space="0" w:color="auto"/>
            <w:right w:val="none" w:sz="0" w:space="0" w:color="auto"/>
          </w:divBdr>
        </w:div>
        <w:div w:id="1537087118">
          <w:marLeft w:val="640"/>
          <w:marRight w:val="0"/>
          <w:marTop w:val="0"/>
          <w:marBottom w:val="0"/>
          <w:divBdr>
            <w:top w:val="none" w:sz="0" w:space="0" w:color="auto"/>
            <w:left w:val="none" w:sz="0" w:space="0" w:color="auto"/>
            <w:bottom w:val="none" w:sz="0" w:space="0" w:color="auto"/>
            <w:right w:val="none" w:sz="0" w:space="0" w:color="auto"/>
          </w:divBdr>
        </w:div>
        <w:div w:id="1577737571">
          <w:marLeft w:val="640"/>
          <w:marRight w:val="0"/>
          <w:marTop w:val="0"/>
          <w:marBottom w:val="0"/>
          <w:divBdr>
            <w:top w:val="none" w:sz="0" w:space="0" w:color="auto"/>
            <w:left w:val="none" w:sz="0" w:space="0" w:color="auto"/>
            <w:bottom w:val="none" w:sz="0" w:space="0" w:color="auto"/>
            <w:right w:val="none" w:sz="0" w:space="0" w:color="auto"/>
          </w:divBdr>
        </w:div>
        <w:div w:id="1635871327">
          <w:marLeft w:val="640"/>
          <w:marRight w:val="0"/>
          <w:marTop w:val="0"/>
          <w:marBottom w:val="0"/>
          <w:divBdr>
            <w:top w:val="none" w:sz="0" w:space="0" w:color="auto"/>
            <w:left w:val="none" w:sz="0" w:space="0" w:color="auto"/>
            <w:bottom w:val="none" w:sz="0" w:space="0" w:color="auto"/>
            <w:right w:val="none" w:sz="0" w:space="0" w:color="auto"/>
          </w:divBdr>
        </w:div>
        <w:div w:id="1660378366">
          <w:marLeft w:val="640"/>
          <w:marRight w:val="0"/>
          <w:marTop w:val="0"/>
          <w:marBottom w:val="0"/>
          <w:divBdr>
            <w:top w:val="none" w:sz="0" w:space="0" w:color="auto"/>
            <w:left w:val="none" w:sz="0" w:space="0" w:color="auto"/>
            <w:bottom w:val="none" w:sz="0" w:space="0" w:color="auto"/>
            <w:right w:val="none" w:sz="0" w:space="0" w:color="auto"/>
          </w:divBdr>
        </w:div>
        <w:div w:id="1673218025">
          <w:marLeft w:val="640"/>
          <w:marRight w:val="0"/>
          <w:marTop w:val="0"/>
          <w:marBottom w:val="0"/>
          <w:divBdr>
            <w:top w:val="none" w:sz="0" w:space="0" w:color="auto"/>
            <w:left w:val="none" w:sz="0" w:space="0" w:color="auto"/>
            <w:bottom w:val="none" w:sz="0" w:space="0" w:color="auto"/>
            <w:right w:val="none" w:sz="0" w:space="0" w:color="auto"/>
          </w:divBdr>
        </w:div>
        <w:div w:id="1685475357">
          <w:marLeft w:val="640"/>
          <w:marRight w:val="0"/>
          <w:marTop w:val="0"/>
          <w:marBottom w:val="0"/>
          <w:divBdr>
            <w:top w:val="none" w:sz="0" w:space="0" w:color="auto"/>
            <w:left w:val="none" w:sz="0" w:space="0" w:color="auto"/>
            <w:bottom w:val="none" w:sz="0" w:space="0" w:color="auto"/>
            <w:right w:val="none" w:sz="0" w:space="0" w:color="auto"/>
          </w:divBdr>
        </w:div>
        <w:div w:id="1711950929">
          <w:marLeft w:val="640"/>
          <w:marRight w:val="0"/>
          <w:marTop w:val="0"/>
          <w:marBottom w:val="0"/>
          <w:divBdr>
            <w:top w:val="none" w:sz="0" w:space="0" w:color="auto"/>
            <w:left w:val="none" w:sz="0" w:space="0" w:color="auto"/>
            <w:bottom w:val="none" w:sz="0" w:space="0" w:color="auto"/>
            <w:right w:val="none" w:sz="0" w:space="0" w:color="auto"/>
          </w:divBdr>
        </w:div>
        <w:div w:id="1922520318">
          <w:marLeft w:val="640"/>
          <w:marRight w:val="0"/>
          <w:marTop w:val="0"/>
          <w:marBottom w:val="0"/>
          <w:divBdr>
            <w:top w:val="none" w:sz="0" w:space="0" w:color="auto"/>
            <w:left w:val="none" w:sz="0" w:space="0" w:color="auto"/>
            <w:bottom w:val="none" w:sz="0" w:space="0" w:color="auto"/>
            <w:right w:val="none" w:sz="0" w:space="0" w:color="auto"/>
          </w:divBdr>
        </w:div>
        <w:div w:id="1946764376">
          <w:marLeft w:val="640"/>
          <w:marRight w:val="0"/>
          <w:marTop w:val="0"/>
          <w:marBottom w:val="0"/>
          <w:divBdr>
            <w:top w:val="none" w:sz="0" w:space="0" w:color="auto"/>
            <w:left w:val="none" w:sz="0" w:space="0" w:color="auto"/>
            <w:bottom w:val="none" w:sz="0" w:space="0" w:color="auto"/>
            <w:right w:val="none" w:sz="0" w:space="0" w:color="auto"/>
          </w:divBdr>
        </w:div>
        <w:div w:id="1980186274">
          <w:marLeft w:val="640"/>
          <w:marRight w:val="0"/>
          <w:marTop w:val="0"/>
          <w:marBottom w:val="0"/>
          <w:divBdr>
            <w:top w:val="none" w:sz="0" w:space="0" w:color="auto"/>
            <w:left w:val="none" w:sz="0" w:space="0" w:color="auto"/>
            <w:bottom w:val="none" w:sz="0" w:space="0" w:color="auto"/>
            <w:right w:val="none" w:sz="0" w:space="0" w:color="auto"/>
          </w:divBdr>
        </w:div>
        <w:div w:id="2035417614">
          <w:marLeft w:val="640"/>
          <w:marRight w:val="0"/>
          <w:marTop w:val="0"/>
          <w:marBottom w:val="0"/>
          <w:divBdr>
            <w:top w:val="none" w:sz="0" w:space="0" w:color="auto"/>
            <w:left w:val="none" w:sz="0" w:space="0" w:color="auto"/>
            <w:bottom w:val="none" w:sz="0" w:space="0" w:color="auto"/>
            <w:right w:val="none" w:sz="0" w:space="0" w:color="auto"/>
          </w:divBdr>
        </w:div>
        <w:div w:id="2113746321">
          <w:marLeft w:val="640"/>
          <w:marRight w:val="0"/>
          <w:marTop w:val="0"/>
          <w:marBottom w:val="0"/>
          <w:divBdr>
            <w:top w:val="none" w:sz="0" w:space="0" w:color="auto"/>
            <w:left w:val="none" w:sz="0" w:space="0" w:color="auto"/>
            <w:bottom w:val="none" w:sz="0" w:space="0" w:color="auto"/>
            <w:right w:val="none" w:sz="0" w:space="0" w:color="auto"/>
          </w:divBdr>
        </w:div>
      </w:divsChild>
    </w:div>
    <w:div w:id="714813608">
      <w:bodyDiv w:val="1"/>
      <w:marLeft w:val="0"/>
      <w:marRight w:val="0"/>
      <w:marTop w:val="0"/>
      <w:marBottom w:val="0"/>
      <w:divBdr>
        <w:top w:val="none" w:sz="0" w:space="0" w:color="auto"/>
        <w:left w:val="none" w:sz="0" w:space="0" w:color="auto"/>
        <w:bottom w:val="none" w:sz="0" w:space="0" w:color="auto"/>
        <w:right w:val="none" w:sz="0" w:space="0" w:color="auto"/>
      </w:divBdr>
      <w:divsChild>
        <w:div w:id="206914670">
          <w:marLeft w:val="640"/>
          <w:marRight w:val="0"/>
          <w:marTop w:val="0"/>
          <w:marBottom w:val="0"/>
          <w:divBdr>
            <w:top w:val="none" w:sz="0" w:space="0" w:color="auto"/>
            <w:left w:val="none" w:sz="0" w:space="0" w:color="auto"/>
            <w:bottom w:val="none" w:sz="0" w:space="0" w:color="auto"/>
            <w:right w:val="none" w:sz="0" w:space="0" w:color="auto"/>
          </w:divBdr>
        </w:div>
        <w:div w:id="545677698">
          <w:marLeft w:val="640"/>
          <w:marRight w:val="0"/>
          <w:marTop w:val="0"/>
          <w:marBottom w:val="0"/>
          <w:divBdr>
            <w:top w:val="none" w:sz="0" w:space="0" w:color="auto"/>
            <w:left w:val="none" w:sz="0" w:space="0" w:color="auto"/>
            <w:bottom w:val="none" w:sz="0" w:space="0" w:color="auto"/>
            <w:right w:val="none" w:sz="0" w:space="0" w:color="auto"/>
          </w:divBdr>
        </w:div>
        <w:div w:id="632903655">
          <w:marLeft w:val="640"/>
          <w:marRight w:val="0"/>
          <w:marTop w:val="0"/>
          <w:marBottom w:val="0"/>
          <w:divBdr>
            <w:top w:val="none" w:sz="0" w:space="0" w:color="auto"/>
            <w:left w:val="none" w:sz="0" w:space="0" w:color="auto"/>
            <w:bottom w:val="none" w:sz="0" w:space="0" w:color="auto"/>
            <w:right w:val="none" w:sz="0" w:space="0" w:color="auto"/>
          </w:divBdr>
        </w:div>
        <w:div w:id="678969163">
          <w:marLeft w:val="640"/>
          <w:marRight w:val="0"/>
          <w:marTop w:val="0"/>
          <w:marBottom w:val="0"/>
          <w:divBdr>
            <w:top w:val="none" w:sz="0" w:space="0" w:color="auto"/>
            <w:left w:val="none" w:sz="0" w:space="0" w:color="auto"/>
            <w:bottom w:val="none" w:sz="0" w:space="0" w:color="auto"/>
            <w:right w:val="none" w:sz="0" w:space="0" w:color="auto"/>
          </w:divBdr>
        </w:div>
        <w:div w:id="935095529">
          <w:marLeft w:val="640"/>
          <w:marRight w:val="0"/>
          <w:marTop w:val="0"/>
          <w:marBottom w:val="0"/>
          <w:divBdr>
            <w:top w:val="none" w:sz="0" w:space="0" w:color="auto"/>
            <w:left w:val="none" w:sz="0" w:space="0" w:color="auto"/>
            <w:bottom w:val="none" w:sz="0" w:space="0" w:color="auto"/>
            <w:right w:val="none" w:sz="0" w:space="0" w:color="auto"/>
          </w:divBdr>
        </w:div>
        <w:div w:id="974288660">
          <w:marLeft w:val="640"/>
          <w:marRight w:val="0"/>
          <w:marTop w:val="0"/>
          <w:marBottom w:val="0"/>
          <w:divBdr>
            <w:top w:val="none" w:sz="0" w:space="0" w:color="auto"/>
            <w:left w:val="none" w:sz="0" w:space="0" w:color="auto"/>
            <w:bottom w:val="none" w:sz="0" w:space="0" w:color="auto"/>
            <w:right w:val="none" w:sz="0" w:space="0" w:color="auto"/>
          </w:divBdr>
        </w:div>
        <w:div w:id="1009796124">
          <w:marLeft w:val="640"/>
          <w:marRight w:val="0"/>
          <w:marTop w:val="0"/>
          <w:marBottom w:val="0"/>
          <w:divBdr>
            <w:top w:val="none" w:sz="0" w:space="0" w:color="auto"/>
            <w:left w:val="none" w:sz="0" w:space="0" w:color="auto"/>
            <w:bottom w:val="none" w:sz="0" w:space="0" w:color="auto"/>
            <w:right w:val="none" w:sz="0" w:space="0" w:color="auto"/>
          </w:divBdr>
        </w:div>
        <w:div w:id="1023819227">
          <w:marLeft w:val="640"/>
          <w:marRight w:val="0"/>
          <w:marTop w:val="0"/>
          <w:marBottom w:val="0"/>
          <w:divBdr>
            <w:top w:val="none" w:sz="0" w:space="0" w:color="auto"/>
            <w:left w:val="none" w:sz="0" w:space="0" w:color="auto"/>
            <w:bottom w:val="none" w:sz="0" w:space="0" w:color="auto"/>
            <w:right w:val="none" w:sz="0" w:space="0" w:color="auto"/>
          </w:divBdr>
        </w:div>
        <w:div w:id="1033652002">
          <w:marLeft w:val="640"/>
          <w:marRight w:val="0"/>
          <w:marTop w:val="0"/>
          <w:marBottom w:val="0"/>
          <w:divBdr>
            <w:top w:val="none" w:sz="0" w:space="0" w:color="auto"/>
            <w:left w:val="none" w:sz="0" w:space="0" w:color="auto"/>
            <w:bottom w:val="none" w:sz="0" w:space="0" w:color="auto"/>
            <w:right w:val="none" w:sz="0" w:space="0" w:color="auto"/>
          </w:divBdr>
        </w:div>
        <w:div w:id="1098521673">
          <w:marLeft w:val="640"/>
          <w:marRight w:val="0"/>
          <w:marTop w:val="0"/>
          <w:marBottom w:val="0"/>
          <w:divBdr>
            <w:top w:val="none" w:sz="0" w:space="0" w:color="auto"/>
            <w:left w:val="none" w:sz="0" w:space="0" w:color="auto"/>
            <w:bottom w:val="none" w:sz="0" w:space="0" w:color="auto"/>
            <w:right w:val="none" w:sz="0" w:space="0" w:color="auto"/>
          </w:divBdr>
        </w:div>
        <w:div w:id="1112045557">
          <w:marLeft w:val="640"/>
          <w:marRight w:val="0"/>
          <w:marTop w:val="0"/>
          <w:marBottom w:val="0"/>
          <w:divBdr>
            <w:top w:val="none" w:sz="0" w:space="0" w:color="auto"/>
            <w:left w:val="none" w:sz="0" w:space="0" w:color="auto"/>
            <w:bottom w:val="none" w:sz="0" w:space="0" w:color="auto"/>
            <w:right w:val="none" w:sz="0" w:space="0" w:color="auto"/>
          </w:divBdr>
        </w:div>
        <w:div w:id="1161429100">
          <w:marLeft w:val="640"/>
          <w:marRight w:val="0"/>
          <w:marTop w:val="0"/>
          <w:marBottom w:val="0"/>
          <w:divBdr>
            <w:top w:val="none" w:sz="0" w:space="0" w:color="auto"/>
            <w:left w:val="none" w:sz="0" w:space="0" w:color="auto"/>
            <w:bottom w:val="none" w:sz="0" w:space="0" w:color="auto"/>
            <w:right w:val="none" w:sz="0" w:space="0" w:color="auto"/>
          </w:divBdr>
        </w:div>
        <w:div w:id="1383098472">
          <w:marLeft w:val="640"/>
          <w:marRight w:val="0"/>
          <w:marTop w:val="0"/>
          <w:marBottom w:val="0"/>
          <w:divBdr>
            <w:top w:val="none" w:sz="0" w:space="0" w:color="auto"/>
            <w:left w:val="none" w:sz="0" w:space="0" w:color="auto"/>
            <w:bottom w:val="none" w:sz="0" w:space="0" w:color="auto"/>
            <w:right w:val="none" w:sz="0" w:space="0" w:color="auto"/>
          </w:divBdr>
        </w:div>
        <w:div w:id="1405908668">
          <w:marLeft w:val="640"/>
          <w:marRight w:val="0"/>
          <w:marTop w:val="0"/>
          <w:marBottom w:val="0"/>
          <w:divBdr>
            <w:top w:val="none" w:sz="0" w:space="0" w:color="auto"/>
            <w:left w:val="none" w:sz="0" w:space="0" w:color="auto"/>
            <w:bottom w:val="none" w:sz="0" w:space="0" w:color="auto"/>
            <w:right w:val="none" w:sz="0" w:space="0" w:color="auto"/>
          </w:divBdr>
        </w:div>
        <w:div w:id="1415589470">
          <w:marLeft w:val="640"/>
          <w:marRight w:val="0"/>
          <w:marTop w:val="0"/>
          <w:marBottom w:val="0"/>
          <w:divBdr>
            <w:top w:val="none" w:sz="0" w:space="0" w:color="auto"/>
            <w:left w:val="none" w:sz="0" w:space="0" w:color="auto"/>
            <w:bottom w:val="none" w:sz="0" w:space="0" w:color="auto"/>
            <w:right w:val="none" w:sz="0" w:space="0" w:color="auto"/>
          </w:divBdr>
        </w:div>
        <w:div w:id="1470004812">
          <w:marLeft w:val="640"/>
          <w:marRight w:val="0"/>
          <w:marTop w:val="0"/>
          <w:marBottom w:val="0"/>
          <w:divBdr>
            <w:top w:val="none" w:sz="0" w:space="0" w:color="auto"/>
            <w:left w:val="none" w:sz="0" w:space="0" w:color="auto"/>
            <w:bottom w:val="none" w:sz="0" w:space="0" w:color="auto"/>
            <w:right w:val="none" w:sz="0" w:space="0" w:color="auto"/>
          </w:divBdr>
        </w:div>
        <w:div w:id="1521893032">
          <w:marLeft w:val="640"/>
          <w:marRight w:val="0"/>
          <w:marTop w:val="0"/>
          <w:marBottom w:val="0"/>
          <w:divBdr>
            <w:top w:val="none" w:sz="0" w:space="0" w:color="auto"/>
            <w:left w:val="none" w:sz="0" w:space="0" w:color="auto"/>
            <w:bottom w:val="none" w:sz="0" w:space="0" w:color="auto"/>
            <w:right w:val="none" w:sz="0" w:space="0" w:color="auto"/>
          </w:divBdr>
        </w:div>
        <w:div w:id="1530341452">
          <w:marLeft w:val="640"/>
          <w:marRight w:val="0"/>
          <w:marTop w:val="0"/>
          <w:marBottom w:val="0"/>
          <w:divBdr>
            <w:top w:val="none" w:sz="0" w:space="0" w:color="auto"/>
            <w:left w:val="none" w:sz="0" w:space="0" w:color="auto"/>
            <w:bottom w:val="none" w:sz="0" w:space="0" w:color="auto"/>
            <w:right w:val="none" w:sz="0" w:space="0" w:color="auto"/>
          </w:divBdr>
        </w:div>
        <w:div w:id="1714883604">
          <w:marLeft w:val="640"/>
          <w:marRight w:val="0"/>
          <w:marTop w:val="0"/>
          <w:marBottom w:val="0"/>
          <w:divBdr>
            <w:top w:val="none" w:sz="0" w:space="0" w:color="auto"/>
            <w:left w:val="none" w:sz="0" w:space="0" w:color="auto"/>
            <w:bottom w:val="none" w:sz="0" w:space="0" w:color="auto"/>
            <w:right w:val="none" w:sz="0" w:space="0" w:color="auto"/>
          </w:divBdr>
        </w:div>
        <w:div w:id="1847287153">
          <w:marLeft w:val="640"/>
          <w:marRight w:val="0"/>
          <w:marTop w:val="0"/>
          <w:marBottom w:val="0"/>
          <w:divBdr>
            <w:top w:val="none" w:sz="0" w:space="0" w:color="auto"/>
            <w:left w:val="none" w:sz="0" w:space="0" w:color="auto"/>
            <w:bottom w:val="none" w:sz="0" w:space="0" w:color="auto"/>
            <w:right w:val="none" w:sz="0" w:space="0" w:color="auto"/>
          </w:divBdr>
        </w:div>
        <w:div w:id="1895777577">
          <w:marLeft w:val="640"/>
          <w:marRight w:val="0"/>
          <w:marTop w:val="0"/>
          <w:marBottom w:val="0"/>
          <w:divBdr>
            <w:top w:val="none" w:sz="0" w:space="0" w:color="auto"/>
            <w:left w:val="none" w:sz="0" w:space="0" w:color="auto"/>
            <w:bottom w:val="none" w:sz="0" w:space="0" w:color="auto"/>
            <w:right w:val="none" w:sz="0" w:space="0" w:color="auto"/>
          </w:divBdr>
        </w:div>
        <w:div w:id="1973099448">
          <w:marLeft w:val="640"/>
          <w:marRight w:val="0"/>
          <w:marTop w:val="0"/>
          <w:marBottom w:val="0"/>
          <w:divBdr>
            <w:top w:val="none" w:sz="0" w:space="0" w:color="auto"/>
            <w:left w:val="none" w:sz="0" w:space="0" w:color="auto"/>
            <w:bottom w:val="none" w:sz="0" w:space="0" w:color="auto"/>
            <w:right w:val="none" w:sz="0" w:space="0" w:color="auto"/>
          </w:divBdr>
        </w:div>
        <w:div w:id="2000882839">
          <w:marLeft w:val="640"/>
          <w:marRight w:val="0"/>
          <w:marTop w:val="0"/>
          <w:marBottom w:val="0"/>
          <w:divBdr>
            <w:top w:val="none" w:sz="0" w:space="0" w:color="auto"/>
            <w:left w:val="none" w:sz="0" w:space="0" w:color="auto"/>
            <w:bottom w:val="none" w:sz="0" w:space="0" w:color="auto"/>
            <w:right w:val="none" w:sz="0" w:space="0" w:color="auto"/>
          </w:divBdr>
        </w:div>
        <w:div w:id="2031031415">
          <w:marLeft w:val="640"/>
          <w:marRight w:val="0"/>
          <w:marTop w:val="0"/>
          <w:marBottom w:val="0"/>
          <w:divBdr>
            <w:top w:val="none" w:sz="0" w:space="0" w:color="auto"/>
            <w:left w:val="none" w:sz="0" w:space="0" w:color="auto"/>
            <w:bottom w:val="none" w:sz="0" w:space="0" w:color="auto"/>
            <w:right w:val="none" w:sz="0" w:space="0" w:color="auto"/>
          </w:divBdr>
        </w:div>
        <w:div w:id="2056352374">
          <w:marLeft w:val="640"/>
          <w:marRight w:val="0"/>
          <w:marTop w:val="0"/>
          <w:marBottom w:val="0"/>
          <w:divBdr>
            <w:top w:val="none" w:sz="0" w:space="0" w:color="auto"/>
            <w:left w:val="none" w:sz="0" w:space="0" w:color="auto"/>
            <w:bottom w:val="none" w:sz="0" w:space="0" w:color="auto"/>
            <w:right w:val="none" w:sz="0" w:space="0" w:color="auto"/>
          </w:divBdr>
        </w:div>
        <w:div w:id="2068872964">
          <w:marLeft w:val="640"/>
          <w:marRight w:val="0"/>
          <w:marTop w:val="0"/>
          <w:marBottom w:val="0"/>
          <w:divBdr>
            <w:top w:val="none" w:sz="0" w:space="0" w:color="auto"/>
            <w:left w:val="none" w:sz="0" w:space="0" w:color="auto"/>
            <w:bottom w:val="none" w:sz="0" w:space="0" w:color="auto"/>
            <w:right w:val="none" w:sz="0" w:space="0" w:color="auto"/>
          </w:divBdr>
        </w:div>
      </w:divsChild>
    </w:div>
    <w:div w:id="719600359">
      <w:bodyDiv w:val="1"/>
      <w:marLeft w:val="0"/>
      <w:marRight w:val="0"/>
      <w:marTop w:val="0"/>
      <w:marBottom w:val="0"/>
      <w:divBdr>
        <w:top w:val="none" w:sz="0" w:space="0" w:color="auto"/>
        <w:left w:val="none" w:sz="0" w:space="0" w:color="auto"/>
        <w:bottom w:val="none" w:sz="0" w:space="0" w:color="auto"/>
        <w:right w:val="none" w:sz="0" w:space="0" w:color="auto"/>
      </w:divBdr>
    </w:div>
    <w:div w:id="741560864">
      <w:bodyDiv w:val="1"/>
      <w:marLeft w:val="0"/>
      <w:marRight w:val="0"/>
      <w:marTop w:val="0"/>
      <w:marBottom w:val="0"/>
      <w:divBdr>
        <w:top w:val="none" w:sz="0" w:space="0" w:color="auto"/>
        <w:left w:val="none" w:sz="0" w:space="0" w:color="auto"/>
        <w:bottom w:val="none" w:sz="0" w:space="0" w:color="auto"/>
        <w:right w:val="none" w:sz="0" w:space="0" w:color="auto"/>
      </w:divBdr>
    </w:div>
    <w:div w:id="796415332">
      <w:bodyDiv w:val="1"/>
      <w:marLeft w:val="0"/>
      <w:marRight w:val="0"/>
      <w:marTop w:val="0"/>
      <w:marBottom w:val="0"/>
      <w:divBdr>
        <w:top w:val="none" w:sz="0" w:space="0" w:color="auto"/>
        <w:left w:val="none" w:sz="0" w:space="0" w:color="auto"/>
        <w:bottom w:val="none" w:sz="0" w:space="0" w:color="auto"/>
        <w:right w:val="none" w:sz="0" w:space="0" w:color="auto"/>
      </w:divBdr>
      <w:divsChild>
        <w:div w:id="121392063">
          <w:marLeft w:val="640"/>
          <w:marRight w:val="0"/>
          <w:marTop w:val="0"/>
          <w:marBottom w:val="0"/>
          <w:divBdr>
            <w:top w:val="none" w:sz="0" w:space="0" w:color="auto"/>
            <w:left w:val="none" w:sz="0" w:space="0" w:color="auto"/>
            <w:bottom w:val="none" w:sz="0" w:space="0" w:color="auto"/>
            <w:right w:val="none" w:sz="0" w:space="0" w:color="auto"/>
          </w:divBdr>
        </w:div>
        <w:div w:id="132912998">
          <w:marLeft w:val="640"/>
          <w:marRight w:val="0"/>
          <w:marTop w:val="0"/>
          <w:marBottom w:val="0"/>
          <w:divBdr>
            <w:top w:val="none" w:sz="0" w:space="0" w:color="auto"/>
            <w:left w:val="none" w:sz="0" w:space="0" w:color="auto"/>
            <w:bottom w:val="none" w:sz="0" w:space="0" w:color="auto"/>
            <w:right w:val="none" w:sz="0" w:space="0" w:color="auto"/>
          </w:divBdr>
        </w:div>
        <w:div w:id="146480067">
          <w:marLeft w:val="640"/>
          <w:marRight w:val="0"/>
          <w:marTop w:val="0"/>
          <w:marBottom w:val="0"/>
          <w:divBdr>
            <w:top w:val="none" w:sz="0" w:space="0" w:color="auto"/>
            <w:left w:val="none" w:sz="0" w:space="0" w:color="auto"/>
            <w:bottom w:val="none" w:sz="0" w:space="0" w:color="auto"/>
            <w:right w:val="none" w:sz="0" w:space="0" w:color="auto"/>
          </w:divBdr>
        </w:div>
        <w:div w:id="296493711">
          <w:marLeft w:val="640"/>
          <w:marRight w:val="0"/>
          <w:marTop w:val="0"/>
          <w:marBottom w:val="0"/>
          <w:divBdr>
            <w:top w:val="none" w:sz="0" w:space="0" w:color="auto"/>
            <w:left w:val="none" w:sz="0" w:space="0" w:color="auto"/>
            <w:bottom w:val="none" w:sz="0" w:space="0" w:color="auto"/>
            <w:right w:val="none" w:sz="0" w:space="0" w:color="auto"/>
          </w:divBdr>
        </w:div>
        <w:div w:id="392585813">
          <w:marLeft w:val="640"/>
          <w:marRight w:val="0"/>
          <w:marTop w:val="0"/>
          <w:marBottom w:val="0"/>
          <w:divBdr>
            <w:top w:val="none" w:sz="0" w:space="0" w:color="auto"/>
            <w:left w:val="none" w:sz="0" w:space="0" w:color="auto"/>
            <w:bottom w:val="none" w:sz="0" w:space="0" w:color="auto"/>
            <w:right w:val="none" w:sz="0" w:space="0" w:color="auto"/>
          </w:divBdr>
        </w:div>
        <w:div w:id="457997196">
          <w:marLeft w:val="640"/>
          <w:marRight w:val="0"/>
          <w:marTop w:val="0"/>
          <w:marBottom w:val="0"/>
          <w:divBdr>
            <w:top w:val="none" w:sz="0" w:space="0" w:color="auto"/>
            <w:left w:val="none" w:sz="0" w:space="0" w:color="auto"/>
            <w:bottom w:val="none" w:sz="0" w:space="0" w:color="auto"/>
            <w:right w:val="none" w:sz="0" w:space="0" w:color="auto"/>
          </w:divBdr>
        </w:div>
        <w:div w:id="485708787">
          <w:marLeft w:val="640"/>
          <w:marRight w:val="0"/>
          <w:marTop w:val="0"/>
          <w:marBottom w:val="0"/>
          <w:divBdr>
            <w:top w:val="none" w:sz="0" w:space="0" w:color="auto"/>
            <w:left w:val="none" w:sz="0" w:space="0" w:color="auto"/>
            <w:bottom w:val="none" w:sz="0" w:space="0" w:color="auto"/>
            <w:right w:val="none" w:sz="0" w:space="0" w:color="auto"/>
          </w:divBdr>
        </w:div>
        <w:div w:id="591742479">
          <w:marLeft w:val="640"/>
          <w:marRight w:val="0"/>
          <w:marTop w:val="0"/>
          <w:marBottom w:val="0"/>
          <w:divBdr>
            <w:top w:val="none" w:sz="0" w:space="0" w:color="auto"/>
            <w:left w:val="none" w:sz="0" w:space="0" w:color="auto"/>
            <w:bottom w:val="none" w:sz="0" w:space="0" w:color="auto"/>
            <w:right w:val="none" w:sz="0" w:space="0" w:color="auto"/>
          </w:divBdr>
        </w:div>
        <w:div w:id="901209926">
          <w:marLeft w:val="640"/>
          <w:marRight w:val="0"/>
          <w:marTop w:val="0"/>
          <w:marBottom w:val="0"/>
          <w:divBdr>
            <w:top w:val="none" w:sz="0" w:space="0" w:color="auto"/>
            <w:left w:val="none" w:sz="0" w:space="0" w:color="auto"/>
            <w:bottom w:val="none" w:sz="0" w:space="0" w:color="auto"/>
            <w:right w:val="none" w:sz="0" w:space="0" w:color="auto"/>
          </w:divBdr>
        </w:div>
        <w:div w:id="982850869">
          <w:marLeft w:val="640"/>
          <w:marRight w:val="0"/>
          <w:marTop w:val="0"/>
          <w:marBottom w:val="0"/>
          <w:divBdr>
            <w:top w:val="none" w:sz="0" w:space="0" w:color="auto"/>
            <w:left w:val="none" w:sz="0" w:space="0" w:color="auto"/>
            <w:bottom w:val="none" w:sz="0" w:space="0" w:color="auto"/>
            <w:right w:val="none" w:sz="0" w:space="0" w:color="auto"/>
          </w:divBdr>
        </w:div>
        <w:div w:id="1022316969">
          <w:marLeft w:val="640"/>
          <w:marRight w:val="0"/>
          <w:marTop w:val="0"/>
          <w:marBottom w:val="0"/>
          <w:divBdr>
            <w:top w:val="none" w:sz="0" w:space="0" w:color="auto"/>
            <w:left w:val="none" w:sz="0" w:space="0" w:color="auto"/>
            <w:bottom w:val="none" w:sz="0" w:space="0" w:color="auto"/>
            <w:right w:val="none" w:sz="0" w:space="0" w:color="auto"/>
          </w:divBdr>
        </w:div>
        <w:div w:id="1091271302">
          <w:marLeft w:val="640"/>
          <w:marRight w:val="0"/>
          <w:marTop w:val="0"/>
          <w:marBottom w:val="0"/>
          <w:divBdr>
            <w:top w:val="none" w:sz="0" w:space="0" w:color="auto"/>
            <w:left w:val="none" w:sz="0" w:space="0" w:color="auto"/>
            <w:bottom w:val="none" w:sz="0" w:space="0" w:color="auto"/>
            <w:right w:val="none" w:sz="0" w:space="0" w:color="auto"/>
          </w:divBdr>
        </w:div>
        <w:div w:id="1171217501">
          <w:marLeft w:val="640"/>
          <w:marRight w:val="0"/>
          <w:marTop w:val="0"/>
          <w:marBottom w:val="0"/>
          <w:divBdr>
            <w:top w:val="none" w:sz="0" w:space="0" w:color="auto"/>
            <w:left w:val="none" w:sz="0" w:space="0" w:color="auto"/>
            <w:bottom w:val="none" w:sz="0" w:space="0" w:color="auto"/>
            <w:right w:val="none" w:sz="0" w:space="0" w:color="auto"/>
          </w:divBdr>
        </w:div>
        <w:div w:id="1207178065">
          <w:marLeft w:val="640"/>
          <w:marRight w:val="0"/>
          <w:marTop w:val="0"/>
          <w:marBottom w:val="0"/>
          <w:divBdr>
            <w:top w:val="none" w:sz="0" w:space="0" w:color="auto"/>
            <w:left w:val="none" w:sz="0" w:space="0" w:color="auto"/>
            <w:bottom w:val="none" w:sz="0" w:space="0" w:color="auto"/>
            <w:right w:val="none" w:sz="0" w:space="0" w:color="auto"/>
          </w:divBdr>
        </w:div>
        <w:div w:id="1272781143">
          <w:marLeft w:val="640"/>
          <w:marRight w:val="0"/>
          <w:marTop w:val="0"/>
          <w:marBottom w:val="0"/>
          <w:divBdr>
            <w:top w:val="none" w:sz="0" w:space="0" w:color="auto"/>
            <w:left w:val="none" w:sz="0" w:space="0" w:color="auto"/>
            <w:bottom w:val="none" w:sz="0" w:space="0" w:color="auto"/>
            <w:right w:val="none" w:sz="0" w:space="0" w:color="auto"/>
          </w:divBdr>
        </w:div>
        <w:div w:id="1382249183">
          <w:marLeft w:val="640"/>
          <w:marRight w:val="0"/>
          <w:marTop w:val="0"/>
          <w:marBottom w:val="0"/>
          <w:divBdr>
            <w:top w:val="none" w:sz="0" w:space="0" w:color="auto"/>
            <w:left w:val="none" w:sz="0" w:space="0" w:color="auto"/>
            <w:bottom w:val="none" w:sz="0" w:space="0" w:color="auto"/>
            <w:right w:val="none" w:sz="0" w:space="0" w:color="auto"/>
          </w:divBdr>
        </w:div>
        <w:div w:id="1432045965">
          <w:marLeft w:val="640"/>
          <w:marRight w:val="0"/>
          <w:marTop w:val="0"/>
          <w:marBottom w:val="0"/>
          <w:divBdr>
            <w:top w:val="none" w:sz="0" w:space="0" w:color="auto"/>
            <w:left w:val="none" w:sz="0" w:space="0" w:color="auto"/>
            <w:bottom w:val="none" w:sz="0" w:space="0" w:color="auto"/>
            <w:right w:val="none" w:sz="0" w:space="0" w:color="auto"/>
          </w:divBdr>
        </w:div>
        <w:div w:id="1462580407">
          <w:marLeft w:val="640"/>
          <w:marRight w:val="0"/>
          <w:marTop w:val="0"/>
          <w:marBottom w:val="0"/>
          <w:divBdr>
            <w:top w:val="none" w:sz="0" w:space="0" w:color="auto"/>
            <w:left w:val="none" w:sz="0" w:space="0" w:color="auto"/>
            <w:bottom w:val="none" w:sz="0" w:space="0" w:color="auto"/>
            <w:right w:val="none" w:sz="0" w:space="0" w:color="auto"/>
          </w:divBdr>
        </w:div>
        <w:div w:id="1566722559">
          <w:marLeft w:val="640"/>
          <w:marRight w:val="0"/>
          <w:marTop w:val="0"/>
          <w:marBottom w:val="0"/>
          <w:divBdr>
            <w:top w:val="none" w:sz="0" w:space="0" w:color="auto"/>
            <w:left w:val="none" w:sz="0" w:space="0" w:color="auto"/>
            <w:bottom w:val="none" w:sz="0" w:space="0" w:color="auto"/>
            <w:right w:val="none" w:sz="0" w:space="0" w:color="auto"/>
          </w:divBdr>
        </w:div>
        <w:div w:id="1608582464">
          <w:marLeft w:val="640"/>
          <w:marRight w:val="0"/>
          <w:marTop w:val="0"/>
          <w:marBottom w:val="0"/>
          <w:divBdr>
            <w:top w:val="none" w:sz="0" w:space="0" w:color="auto"/>
            <w:left w:val="none" w:sz="0" w:space="0" w:color="auto"/>
            <w:bottom w:val="none" w:sz="0" w:space="0" w:color="auto"/>
            <w:right w:val="none" w:sz="0" w:space="0" w:color="auto"/>
          </w:divBdr>
        </w:div>
        <w:div w:id="1769812544">
          <w:marLeft w:val="640"/>
          <w:marRight w:val="0"/>
          <w:marTop w:val="0"/>
          <w:marBottom w:val="0"/>
          <w:divBdr>
            <w:top w:val="none" w:sz="0" w:space="0" w:color="auto"/>
            <w:left w:val="none" w:sz="0" w:space="0" w:color="auto"/>
            <w:bottom w:val="none" w:sz="0" w:space="0" w:color="auto"/>
            <w:right w:val="none" w:sz="0" w:space="0" w:color="auto"/>
          </w:divBdr>
        </w:div>
        <w:div w:id="1834754670">
          <w:marLeft w:val="640"/>
          <w:marRight w:val="0"/>
          <w:marTop w:val="0"/>
          <w:marBottom w:val="0"/>
          <w:divBdr>
            <w:top w:val="none" w:sz="0" w:space="0" w:color="auto"/>
            <w:left w:val="none" w:sz="0" w:space="0" w:color="auto"/>
            <w:bottom w:val="none" w:sz="0" w:space="0" w:color="auto"/>
            <w:right w:val="none" w:sz="0" w:space="0" w:color="auto"/>
          </w:divBdr>
        </w:div>
        <w:div w:id="1836338802">
          <w:marLeft w:val="640"/>
          <w:marRight w:val="0"/>
          <w:marTop w:val="0"/>
          <w:marBottom w:val="0"/>
          <w:divBdr>
            <w:top w:val="none" w:sz="0" w:space="0" w:color="auto"/>
            <w:left w:val="none" w:sz="0" w:space="0" w:color="auto"/>
            <w:bottom w:val="none" w:sz="0" w:space="0" w:color="auto"/>
            <w:right w:val="none" w:sz="0" w:space="0" w:color="auto"/>
          </w:divBdr>
        </w:div>
        <w:div w:id="2095086728">
          <w:marLeft w:val="640"/>
          <w:marRight w:val="0"/>
          <w:marTop w:val="0"/>
          <w:marBottom w:val="0"/>
          <w:divBdr>
            <w:top w:val="none" w:sz="0" w:space="0" w:color="auto"/>
            <w:left w:val="none" w:sz="0" w:space="0" w:color="auto"/>
            <w:bottom w:val="none" w:sz="0" w:space="0" w:color="auto"/>
            <w:right w:val="none" w:sz="0" w:space="0" w:color="auto"/>
          </w:divBdr>
        </w:div>
      </w:divsChild>
    </w:div>
    <w:div w:id="804466785">
      <w:bodyDiv w:val="1"/>
      <w:marLeft w:val="0"/>
      <w:marRight w:val="0"/>
      <w:marTop w:val="0"/>
      <w:marBottom w:val="0"/>
      <w:divBdr>
        <w:top w:val="none" w:sz="0" w:space="0" w:color="auto"/>
        <w:left w:val="none" w:sz="0" w:space="0" w:color="auto"/>
        <w:bottom w:val="none" w:sz="0" w:space="0" w:color="auto"/>
        <w:right w:val="none" w:sz="0" w:space="0" w:color="auto"/>
      </w:divBdr>
      <w:divsChild>
        <w:div w:id="121506506">
          <w:marLeft w:val="640"/>
          <w:marRight w:val="0"/>
          <w:marTop w:val="0"/>
          <w:marBottom w:val="0"/>
          <w:divBdr>
            <w:top w:val="none" w:sz="0" w:space="0" w:color="auto"/>
            <w:left w:val="none" w:sz="0" w:space="0" w:color="auto"/>
            <w:bottom w:val="none" w:sz="0" w:space="0" w:color="auto"/>
            <w:right w:val="none" w:sz="0" w:space="0" w:color="auto"/>
          </w:divBdr>
        </w:div>
        <w:div w:id="209074882">
          <w:marLeft w:val="640"/>
          <w:marRight w:val="0"/>
          <w:marTop w:val="0"/>
          <w:marBottom w:val="0"/>
          <w:divBdr>
            <w:top w:val="none" w:sz="0" w:space="0" w:color="auto"/>
            <w:left w:val="none" w:sz="0" w:space="0" w:color="auto"/>
            <w:bottom w:val="none" w:sz="0" w:space="0" w:color="auto"/>
            <w:right w:val="none" w:sz="0" w:space="0" w:color="auto"/>
          </w:divBdr>
        </w:div>
        <w:div w:id="234323481">
          <w:marLeft w:val="640"/>
          <w:marRight w:val="0"/>
          <w:marTop w:val="0"/>
          <w:marBottom w:val="0"/>
          <w:divBdr>
            <w:top w:val="none" w:sz="0" w:space="0" w:color="auto"/>
            <w:left w:val="none" w:sz="0" w:space="0" w:color="auto"/>
            <w:bottom w:val="none" w:sz="0" w:space="0" w:color="auto"/>
            <w:right w:val="none" w:sz="0" w:space="0" w:color="auto"/>
          </w:divBdr>
        </w:div>
        <w:div w:id="315114907">
          <w:marLeft w:val="640"/>
          <w:marRight w:val="0"/>
          <w:marTop w:val="0"/>
          <w:marBottom w:val="0"/>
          <w:divBdr>
            <w:top w:val="none" w:sz="0" w:space="0" w:color="auto"/>
            <w:left w:val="none" w:sz="0" w:space="0" w:color="auto"/>
            <w:bottom w:val="none" w:sz="0" w:space="0" w:color="auto"/>
            <w:right w:val="none" w:sz="0" w:space="0" w:color="auto"/>
          </w:divBdr>
        </w:div>
        <w:div w:id="380399367">
          <w:marLeft w:val="640"/>
          <w:marRight w:val="0"/>
          <w:marTop w:val="0"/>
          <w:marBottom w:val="0"/>
          <w:divBdr>
            <w:top w:val="none" w:sz="0" w:space="0" w:color="auto"/>
            <w:left w:val="none" w:sz="0" w:space="0" w:color="auto"/>
            <w:bottom w:val="none" w:sz="0" w:space="0" w:color="auto"/>
            <w:right w:val="none" w:sz="0" w:space="0" w:color="auto"/>
          </w:divBdr>
        </w:div>
        <w:div w:id="438112054">
          <w:marLeft w:val="640"/>
          <w:marRight w:val="0"/>
          <w:marTop w:val="0"/>
          <w:marBottom w:val="0"/>
          <w:divBdr>
            <w:top w:val="none" w:sz="0" w:space="0" w:color="auto"/>
            <w:left w:val="none" w:sz="0" w:space="0" w:color="auto"/>
            <w:bottom w:val="none" w:sz="0" w:space="0" w:color="auto"/>
            <w:right w:val="none" w:sz="0" w:space="0" w:color="auto"/>
          </w:divBdr>
        </w:div>
        <w:div w:id="470252345">
          <w:marLeft w:val="640"/>
          <w:marRight w:val="0"/>
          <w:marTop w:val="0"/>
          <w:marBottom w:val="0"/>
          <w:divBdr>
            <w:top w:val="none" w:sz="0" w:space="0" w:color="auto"/>
            <w:left w:val="none" w:sz="0" w:space="0" w:color="auto"/>
            <w:bottom w:val="none" w:sz="0" w:space="0" w:color="auto"/>
            <w:right w:val="none" w:sz="0" w:space="0" w:color="auto"/>
          </w:divBdr>
        </w:div>
        <w:div w:id="601570716">
          <w:marLeft w:val="640"/>
          <w:marRight w:val="0"/>
          <w:marTop w:val="0"/>
          <w:marBottom w:val="0"/>
          <w:divBdr>
            <w:top w:val="none" w:sz="0" w:space="0" w:color="auto"/>
            <w:left w:val="none" w:sz="0" w:space="0" w:color="auto"/>
            <w:bottom w:val="none" w:sz="0" w:space="0" w:color="auto"/>
            <w:right w:val="none" w:sz="0" w:space="0" w:color="auto"/>
          </w:divBdr>
        </w:div>
        <w:div w:id="611475637">
          <w:marLeft w:val="640"/>
          <w:marRight w:val="0"/>
          <w:marTop w:val="0"/>
          <w:marBottom w:val="0"/>
          <w:divBdr>
            <w:top w:val="none" w:sz="0" w:space="0" w:color="auto"/>
            <w:left w:val="none" w:sz="0" w:space="0" w:color="auto"/>
            <w:bottom w:val="none" w:sz="0" w:space="0" w:color="auto"/>
            <w:right w:val="none" w:sz="0" w:space="0" w:color="auto"/>
          </w:divBdr>
        </w:div>
        <w:div w:id="616303458">
          <w:marLeft w:val="640"/>
          <w:marRight w:val="0"/>
          <w:marTop w:val="0"/>
          <w:marBottom w:val="0"/>
          <w:divBdr>
            <w:top w:val="none" w:sz="0" w:space="0" w:color="auto"/>
            <w:left w:val="none" w:sz="0" w:space="0" w:color="auto"/>
            <w:bottom w:val="none" w:sz="0" w:space="0" w:color="auto"/>
            <w:right w:val="none" w:sz="0" w:space="0" w:color="auto"/>
          </w:divBdr>
        </w:div>
        <w:div w:id="629365989">
          <w:marLeft w:val="640"/>
          <w:marRight w:val="0"/>
          <w:marTop w:val="0"/>
          <w:marBottom w:val="0"/>
          <w:divBdr>
            <w:top w:val="none" w:sz="0" w:space="0" w:color="auto"/>
            <w:left w:val="none" w:sz="0" w:space="0" w:color="auto"/>
            <w:bottom w:val="none" w:sz="0" w:space="0" w:color="auto"/>
            <w:right w:val="none" w:sz="0" w:space="0" w:color="auto"/>
          </w:divBdr>
        </w:div>
        <w:div w:id="803691820">
          <w:marLeft w:val="640"/>
          <w:marRight w:val="0"/>
          <w:marTop w:val="0"/>
          <w:marBottom w:val="0"/>
          <w:divBdr>
            <w:top w:val="none" w:sz="0" w:space="0" w:color="auto"/>
            <w:left w:val="none" w:sz="0" w:space="0" w:color="auto"/>
            <w:bottom w:val="none" w:sz="0" w:space="0" w:color="auto"/>
            <w:right w:val="none" w:sz="0" w:space="0" w:color="auto"/>
          </w:divBdr>
        </w:div>
        <w:div w:id="807356859">
          <w:marLeft w:val="640"/>
          <w:marRight w:val="0"/>
          <w:marTop w:val="0"/>
          <w:marBottom w:val="0"/>
          <w:divBdr>
            <w:top w:val="none" w:sz="0" w:space="0" w:color="auto"/>
            <w:left w:val="none" w:sz="0" w:space="0" w:color="auto"/>
            <w:bottom w:val="none" w:sz="0" w:space="0" w:color="auto"/>
            <w:right w:val="none" w:sz="0" w:space="0" w:color="auto"/>
          </w:divBdr>
        </w:div>
        <w:div w:id="904028318">
          <w:marLeft w:val="640"/>
          <w:marRight w:val="0"/>
          <w:marTop w:val="0"/>
          <w:marBottom w:val="0"/>
          <w:divBdr>
            <w:top w:val="none" w:sz="0" w:space="0" w:color="auto"/>
            <w:left w:val="none" w:sz="0" w:space="0" w:color="auto"/>
            <w:bottom w:val="none" w:sz="0" w:space="0" w:color="auto"/>
            <w:right w:val="none" w:sz="0" w:space="0" w:color="auto"/>
          </w:divBdr>
        </w:div>
        <w:div w:id="933512744">
          <w:marLeft w:val="640"/>
          <w:marRight w:val="0"/>
          <w:marTop w:val="0"/>
          <w:marBottom w:val="0"/>
          <w:divBdr>
            <w:top w:val="none" w:sz="0" w:space="0" w:color="auto"/>
            <w:left w:val="none" w:sz="0" w:space="0" w:color="auto"/>
            <w:bottom w:val="none" w:sz="0" w:space="0" w:color="auto"/>
            <w:right w:val="none" w:sz="0" w:space="0" w:color="auto"/>
          </w:divBdr>
        </w:div>
        <w:div w:id="962662406">
          <w:marLeft w:val="640"/>
          <w:marRight w:val="0"/>
          <w:marTop w:val="0"/>
          <w:marBottom w:val="0"/>
          <w:divBdr>
            <w:top w:val="none" w:sz="0" w:space="0" w:color="auto"/>
            <w:left w:val="none" w:sz="0" w:space="0" w:color="auto"/>
            <w:bottom w:val="none" w:sz="0" w:space="0" w:color="auto"/>
            <w:right w:val="none" w:sz="0" w:space="0" w:color="auto"/>
          </w:divBdr>
        </w:div>
        <w:div w:id="1025208747">
          <w:marLeft w:val="640"/>
          <w:marRight w:val="0"/>
          <w:marTop w:val="0"/>
          <w:marBottom w:val="0"/>
          <w:divBdr>
            <w:top w:val="none" w:sz="0" w:space="0" w:color="auto"/>
            <w:left w:val="none" w:sz="0" w:space="0" w:color="auto"/>
            <w:bottom w:val="none" w:sz="0" w:space="0" w:color="auto"/>
            <w:right w:val="none" w:sz="0" w:space="0" w:color="auto"/>
          </w:divBdr>
        </w:div>
        <w:div w:id="1367176777">
          <w:marLeft w:val="640"/>
          <w:marRight w:val="0"/>
          <w:marTop w:val="0"/>
          <w:marBottom w:val="0"/>
          <w:divBdr>
            <w:top w:val="none" w:sz="0" w:space="0" w:color="auto"/>
            <w:left w:val="none" w:sz="0" w:space="0" w:color="auto"/>
            <w:bottom w:val="none" w:sz="0" w:space="0" w:color="auto"/>
            <w:right w:val="none" w:sz="0" w:space="0" w:color="auto"/>
          </w:divBdr>
        </w:div>
        <w:div w:id="1449546955">
          <w:marLeft w:val="640"/>
          <w:marRight w:val="0"/>
          <w:marTop w:val="0"/>
          <w:marBottom w:val="0"/>
          <w:divBdr>
            <w:top w:val="none" w:sz="0" w:space="0" w:color="auto"/>
            <w:left w:val="none" w:sz="0" w:space="0" w:color="auto"/>
            <w:bottom w:val="none" w:sz="0" w:space="0" w:color="auto"/>
            <w:right w:val="none" w:sz="0" w:space="0" w:color="auto"/>
          </w:divBdr>
        </w:div>
        <w:div w:id="1514226152">
          <w:marLeft w:val="640"/>
          <w:marRight w:val="0"/>
          <w:marTop w:val="0"/>
          <w:marBottom w:val="0"/>
          <w:divBdr>
            <w:top w:val="none" w:sz="0" w:space="0" w:color="auto"/>
            <w:left w:val="none" w:sz="0" w:space="0" w:color="auto"/>
            <w:bottom w:val="none" w:sz="0" w:space="0" w:color="auto"/>
            <w:right w:val="none" w:sz="0" w:space="0" w:color="auto"/>
          </w:divBdr>
        </w:div>
        <w:div w:id="1533179995">
          <w:marLeft w:val="640"/>
          <w:marRight w:val="0"/>
          <w:marTop w:val="0"/>
          <w:marBottom w:val="0"/>
          <w:divBdr>
            <w:top w:val="none" w:sz="0" w:space="0" w:color="auto"/>
            <w:left w:val="none" w:sz="0" w:space="0" w:color="auto"/>
            <w:bottom w:val="none" w:sz="0" w:space="0" w:color="auto"/>
            <w:right w:val="none" w:sz="0" w:space="0" w:color="auto"/>
          </w:divBdr>
        </w:div>
        <w:div w:id="1544246051">
          <w:marLeft w:val="640"/>
          <w:marRight w:val="0"/>
          <w:marTop w:val="0"/>
          <w:marBottom w:val="0"/>
          <w:divBdr>
            <w:top w:val="none" w:sz="0" w:space="0" w:color="auto"/>
            <w:left w:val="none" w:sz="0" w:space="0" w:color="auto"/>
            <w:bottom w:val="none" w:sz="0" w:space="0" w:color="auto"/>
            <w:right w:val="none" w:sz="0" w:space="0" w:color="auto"/>
          </w:divBdr>
        </w:div>
        <w:div w:id="1665472385">
          <w:marLeft w:val="640"/>
          <w:marRight w:val="0"/>
          <w:marTop w:val="0"/>
          <w:marBottom w:val="0"/>
          <w:divBdr>
            <w:top w:val="none" w:sz="0" w:space="0" w:color="auto"/>
            <w:left w:val="none" w:sz="0" w:space="0" w:color="auto"/>
            <w:bottom w:val="none" w:sz="0" w:space="0" w:color="auto"/>
            <w:right w:val="none" w:sz="0" w:space="0" w:color="auto"/>
          </w:divBdr>
        </w:div>
        <w:div w:id="1720855099">
          <w:marLeft w:val="640"/>
          <w:marRight w:val="0"/>
          <w:marTop w:val="0"/>
          <w:marBottom w:val="0"/>
          <w:divBdr>
            <w:top w:val="none" w:sz="0" w:space="0" w:color="auto"/>
            <w:left w:val="none" w:sz="0" w:space="0" w:color="auto"/>
            <w:bottom w:val="none" w:sz="0" w:space="0" w:color="auto"/>
            <w:right w:val="none" w:sz="0" w:space="0" w:color="auto"/>
          </w:divBdr>
        </w:div>
        <w:div w:id="1762332184">
          <w:marLeft w:val="640"/>
          <w:marRight w:val="0"/>
          <w:marTop w:val="0"/>
          <w:marBottom w:val="0"/>
          <w:divBdr>
            <w:top w:val="none" w:sz="0" w:space="0" w:color="auto"/>
            <w:left w:val="none" w:sz="0" w:space="0" w:color="auto"/>
            <w:bottom w:val="none" w:sz="0" w:space="0" w:color="auto"/>
            <w:right w:val="none" w:sz="0" w:space="0" w:color="auto"/>
          </w:divBdr>
        </w:div>
        <w:div w:id="1824590293">
          <w:marLeft w:val="640"/>
          <w:marRight w:val="0"/>
          <w:marTop w:val="0"/>
          <w:marBottom w:val="0"/>
          <w:divBdr>
            <w:top w:val="none" w:sz="0" w:space="0" w:color="auto"/>
            <w:left w:val="none" w:sz="0" w:space="0" w:color="auto"/>
            <w:bottom w:val="none" w:sz="0" w:space="0" w:color="auto"/>
            <w:right w:val="none" w:sz="0" w:space="0" w:color="auto"/>
          </w:divBdr>
        </w:div>
        <w:div w:id="2034794381">
          <w:marLeft w:val="640"/>
          <w:marRight w:val="0"/>
          <w:marTop w:val="0"/>
          <w:marBottom w:val="0"/>
          <w:divBdr>
            <w:top w:val="none" w:sz="0" w:space="0" w:color="auto"/>
            <w:left w:val="none" w:sz="0" w:space="0" w:color="auto"/>
            <w:bottom w:val="none" w:sz="0" w:space="0" w:color="auto"/>
            <w:right w:val="none" w:sz="0" w:space="0" w:color="auto"/>
          </w:divBdr>
        </w:div>
        <w:div w:id="2124960104">
          <w:marLeft w:val="640"/>
          <w:marRight w:val="0"/>
          <w:marTop w:val="0"/>
          <w:marBottom w:val="0"/>
          <w:divBdr>
            <w:top w:val="none" w:sz="0" w:space="0" w:color="auto"/>
            <w:left w:val="none" w:sz="0" w:space="0" w:color="auto"/>
            <w:bottom w:val="none" w:sz="0" w:space="0" w:color="auto"/>
            <w:right w:val="none" w:sz="0" w:space="0" w:color="auto"/>
          </w:divBdr>
        </w:div>
      </w:divsChild>
    </w:div>
    <w:div w:id="838234925">
      <w:bodyDiv w:val="1"/>
      <w:marLeft w:val="0"/>
      <w:marRight w:val="0"/>
      <w:marTop w:val="0"/>
      <w:marBottom w:val="0"/>
      <w:divBdr>
        <w:top w:val="none" w:sz="0" w:space="0" w:color="auto"/>
        <w:left w:val="none" w:sz="0" w:space="0" w:color="auto"/>
        <w:bottom w:val="none" w:sz="0" w:space="0" w:color="auto"/>
        <w:right w:val="none" w:sz="0" w:space="0" w:color="auto"/>
      </w:divBdr>
      <w:divsChild>
        <w:div w:id="118497760">
          <w:marLeft w:val="640"/>
          <w:marRight w:val="0"/>
          <w:marTop w:val="0"/>
          <w:marBottom w:val="0"/>
          <w:divBdr>
            <w:top w:val="none" w:sz="0" w:space="0" w:color="auto"/>
            <w:left w:val="none" w:sz="0" w:space="0" w:color="auto"/>
            <w:bottom w:val="none" w:sz="0" w:space="0" w:color="auto"/>
            <w:right w:val="none" w:sz="0" w:space="0" w:color="auto"/>
          </w:divBdr>
        </w:div>
        <w:div w:id="273094187">
          <w:marLeft w:val="640"/>
          <w:marRight w:val="0"/>
          <w:marTop w:val="0"/>
          <w:marBottom w:val="0"/>
          <w:divBdr>
            <w:top w:val="none" w:sz="0" w:space="0" w:color="auto"/>
            <w:left w:val="none" w:sz="0" w:space="0" w:color="auto"/>
            <w:bottom w:val="none" w:sz="0" w:space="0" w:color="auto"/>
            <w:right w:val="none" w:sz="0" w:space="0" w:color="auto"/>
          </w:divBdr>
        </w:div>
        <w:div w:id="316543658">
          <w:marLeft w:val="640"/>
          <w:marRight w:val="0"/>
          <w:marTop w:val="0"/>
          <w:marBottom w:val="0"/>
          <w:divBdr>
            <w:top w:val="none" w:sz="0" w:space="0" w:color="auto"/>
            <w:left w:val="none" w:sz="0" w:space="0" w:color="auto"/>
            <w:bottom w:val="none" w:sz="0" w:space="0" w:color="auto"/>
            <w:right w:val="none" w:sz="0" w:space="0" w:color="auto"/>
          </w:divBdr>
        </w:div>
        <w:div w:id="321740001">
          <w:marLeft w:val="640"/>
          <w:marRight w:val="0"/>
          <w:marTop w:val="0"/>
          <w:marBottom w:val="0"/>
          <w:divBdr>
            <w:top w:val="none" w:sz="0" w:space="0" w:color="auto"/>
            <w:left w:val="none" w:sz="0" w:space="0" w:color="auto"/>
            <w:bottom w:val="none" w:sz="0" w:space="0" w:color="auto"/>
            <w:right w:val="none" w:sz="0" w:space="0" w:color="auto"/>
          </w:divBdr>
        </w:div>
        <w:div w:id="371197338">
          <w:marLeft w:val="640"/>
          <w:marRight w:val="0"/>
          <w:marTop w:val="0"/>
          <w:marBottom w:val="0"/>
          <w:divBdr>
            <w:top w:val="none" w:sz="0" w:space="0" w:color="auto"/>
            <w:left w:val="none" w:sz="0" w:space="0" w:color="auto"/>
            <w:bottom w:val="none" w:sz="0" w:space="0" w:color="auto"/>
            <w:right w:val="none" w:sz="0" w:space="0" w:color="auto"/>
          </w:divBdr>
        </w:div>
        <w:div w:id="376055264">
          <w:marLeft w:val="640"/>
          <w:marRight w:val="0"/>
          <w:marTop w:val="0"/>
          <w:marBottom w:val="0"/>
          <w:divBdr>
            <w:top w:val="none" w:sz="0" w:space="0" w:color="auto"/>
            <w:left w:val="none" w:sz="0" w:space="0" w:color="auto"/>
            <w:bottom w:val="none" w:sz="0" w:space="0" w:color="auto"/>
            <w:right w:val="none" w:sz="0" w:space="0" w:color="auto"/>
          </w:divBdr>
        </w:div>
        <w:div w:id="450904444">
          <w:marLeft w:val="640"/>
          <w:marRight w:val="0"/>
          <w:marTop w:val="0"/>
          <w:marBottom w:val="0"/>
          <w:divBdr>
            <w:top w:val="none" w:sz="0" w:space="0" w:color="auto"/>
            <w:left w:val="none" w:sz="0" w:space="0" w:color="auto"/>
            <w:bottom w:val="none" w:sz="0" w:space="0" w:color="auto"/>
            <w:right w:val="none" w:sz="0" w:space="0" w:color="auto"/>
          </w:divBdr>
        </w:div>
        <w:div w:id="489756984">
          <w:marLeft w:val="640"/>
          <w:marRight w:val="0"/>
          <w:marTop w:val="0"/>
          <w:marBottom w:val="0"/>
          <w:divBdr>
            <w:top w:val="none" w:sz="0" w:space="0" w:color="auto"/>
            <w:left w:val="none" w:sz="0" w:space="0" w:color="auto"/>
            <w:bottom w:val="none" w:sz="0" w:space="0" w:color="auto"/>
            <w:right w:val="none" w:sz="0" w:space="0" w:color="auto"/>
          </w:divBdr>
        </w:div>
        <w:div w:id="625164891">
          <w:marLeft w:val="640"/>
          <w:marRight w:val="0"/>
          <w:marTop w:val="0"/>
          <w:marBottom w:val="0"/>
          <w:divBdr>
            <w:top w:val="none" w:sz="0" w:space="0" w:color="auto"/>
            <w:left w:val="none" w:sz="0" w:space="0" w:color="auto"/>
            <w:bottom w:val="none" w:sz="0" w:space="0" w:color="auto"/>
            <w:right w:val="none" w:sz="0" w:space="0" w:color="auto"/>
          </w:divBdr>
        </w:div>
        <w:div w:id="676006803">
          <w:marLeft w:val="640"/>
          <w:marRight w:val="0"/>
          <w:marTop w:val="0"/>
          <w:marBottom w:val="0"/>
          <w:divBdr>
            <w:top w:val="none" w:sz="0" w:space="0" w:color="auto"/>
            <w:left w:val="none" w:sz="0" w:space="0" w:color="auto"/>
            <w:bottom w:val="none" w:sz="0" w:space="0" w:color="auto"/>
            <w:right w:val="none" w:sz="0" w:space="0" w:color="auto"/>
          </w:divBdr>
        </w:div>
        <w:div w:id="725689160">
          <w:marLeft w:val="640"/>
          <w:marRight w:val="0"/>
          <w:marTop w:val="0"/>
          <w:marBottom w:val="0"/>
          <w:divBdr>
            <w:top w:val="none" w:sz="0" w:space="0" w:color="auto"/>
            <w:left w:val="none" w:sz="0" w:space="0" w:color="auto"/>
            <w:bottom w:val="none" w:sz="0" w:space="0" w:color="auto"/>
            <w:right w:val="none" w:sz="0" w:space="0" w:color="auto"/>
          </w:divBdr>
        </w:div>
        <w:div w:id="743069042">
          <w:marLeft w:val="640"/>
          <w:marRight w:val="0"/>
          <w:marTop w:val="0"/>
          <w:marBottom w:val="0"/>
          <w:divBdr>
            <w:top w:val="none" w:sz="0" w:space="0" w:color="auto"/>
            <w:left w:val="none" w:sz="0" w:space="0" w:color="auto"/>
            <w:bottom w:val="none" w:sz="0" w:space="0" w:color="auto"/>
            <w:right w:val="none" w:sz="0" w:space="0" w:color="auto"/>
          </w:divBdr>
        </w:div>
        <w:div w:id="852457899">
          <w:marLeft w:val="640"/>
          <w:marRight w:val="0"/>
          <w:marTop w:val="0"/>
          <w:marBottom w:val="0"/>
          <w:divBdr>
            <w:top w:val="none" w:sz="0" w:space="0" w:color="auto"/>
            <w:left w:val="none" w:sz="0" w:space="0" w:color="auto"/>
            <w:bottom w:val="none" w:sz="0" w:space="0" w:color="auto"/>
            <w:right w:val="none" w:sz="0" w:space="0" w:color="auto"/>
          </w:divBdr>
        </w:div>
        <w:div w:id="982270328">
          <w:marLeft w:val="640"/>
          <w:marRight w:val="0"/>
          <w:marTop w:val="0"/>
          <w:marBottom w:val="0"/>
          <w:divBdr>
            <w:top w:val="none" w:sz="0" w:space="0" w:color="auto"/>
            <w:left w:val="none" w:sz="0" w:space="0" w:color="auto"/>
            <w:bottom w:val="none" w:sz="0" w:space="0" w:color="auto"/>
            <w:right w:val="none" w:sz="0" w:space="0" w:color="auto"/>
          </w:divBdr>
        </w:div>
        <w:div w:id="1010569901">
          <w:marLeft w:val="640"/>
          <w:marRight w:val="0"/>
          <w:marTop w:val="0"/>
          <w:marBottom w:val="0"/>
          <w:divBdr>
            <w:top w:val="none" w:sz="0" w:space="0" w:color="auto"/>
            <w:left w:val="none" w:sz="0" w:space="0" w:color="auto"/>
            <w:bottom w:val="none" w:sz="0" w:space="0" w:color="auto"/>
            <w:right w:val="none" w:sz="0" w:space="0" w:color="auto"/>
          </w:divBdr>
        </w:div>
        <w:div w:id="1116293488">
          <w:marLeft w:val="640"/>
          <w:marRight w:val="0"/>
          <w:marTop w:val="0"/>
          <w:marBottom w:val="0"/>
          <w:divBdr>
            <w:top w:val="none" w:sz="0" w:space="0" w:color="auto"/>
            <w:left w:val="none" w:sz="0" w:space="0" w:color="auto"/>
            <w:bottom w:val="none" w:sz="0" w:space="0" w:color="auto"/>
            <w:right w:val="none" w:sz="0" w:space="0" w:color="auto"/>
          </w:divBdr>
        </w:div>
        <w:div w:id="1165317102">
          <w:marLeft w:val="640"/>
          <w:marRight w:val="0"/>
          <w:marTop w:val="0"/>
          <w:marBottom w:val="0"/>
          <w:divBdr>
            <w:top w:val="none" w:sz="0" w:space="0" w:color="auto"/>
            <w:left w:val="none" w:sz="0" w:space="0" w:color="auto"/>
            <w:bottom w:val="none" w:sz="0" w:space="0" w:color="auto"/>
            <w:right w:val="none" w:sz="0" w:space="0" w:color="auto"/>
          </w:divBdr>
        </w:div>
        <w:div w:id="1253776499">
          <w:marLeft w:val="640"/>
          <w:marRight w:val="0"/>
          <w:marTop w:val="0"/>
          <w:marBottom w:val="0"/>
          <w:divBdr>
            <w:top w:val="none" w:sz="0" w:space="0" w:color="auto"/>
            <w:left w:val="none" w:sz="0" w:space="0" w:color="auto"/>
            <w:bottom w:val="none" w:sz="0" w:space="0" w:color="auto"/>
            <w:right w:val="none" w:sz="0" w:space="0" w:color="auto"/>
          </w:divBdr>
        </w:div>
        <w:div w:id="1373656216">
          <w:marLeft w:val="640"/>
          <w:marRight w:val="0"/>
          <w:marTop w:val="0"/>
          <w:marBottom w:val="0"/>
          <w:divBdr>
            <w:top w:val="none" w:sz="0" w:space="0" w:color="auto"/>
            <w:left w:val="none" w:sz="0" w:space="0" w:color="auto"/>
            <w:bottom w:val="none" w:sz="0" w:space="0" w:color="auto"/>
            <w:right w:val="none" w:sz="0" w:space="0" w:color="auto"/>
          </w:divBdr>
        </w:div>
        <w:div w:id="1572082221">
          <w:marLeft w:val="640"/>
          <w:marRight w:val="0"/>
          <w:marTop w:val="0"/>
          <w:marBottom w:val="0"/>
          <w:divBdr>
            <w:top w:val="none" w:sz="0" w:space="0" w:color="auto"/>
            <w:left w:val="none" w:sz="0" w:space="0" w:color="auto"/>
            <w:bottom w:val="none" w:sz="0" w:space="0" w:color="auto"/>
            <w:right w:val="none" w:sz="0" w:space="0" w:color="auto"/>
          </w:divBdr>
        </w:div>
        <w:div w:id="1646083399">
          <w:marLeft w:val="640"/>
          <w:marRight w:val="0"/>
          <w:marTop w:val="0"/>
          <w:marBottom w:val="0"/>
          <w:divBdr>
            <w:top w:val="none" w:sz="0" w:space="0" w:color="auto"/>
            <w:left w:val="none" w:sz="0" w:space="0" w:color="auto"/>
            <w:bottom w:val="none" w:sz="0" w:space="0" w:color="auto"/>
            <w:right w:val="none" w:sz="0" w:space="0" w:color="auto"/>
          </w:divBdr>
        </w:div>
        <w:div w:id="1892183320">
          <w:marLeft w:val="640"/>
          <w:marRight w:val="0"/>
          <w:marTop w:val="0"/>
          <w:marBottom w:val="0"/>
          <w:divBdr>
            <w:top w:val="none" w:sz="0" w:space="0" w:color="auto"/>
            <w:left w:val="none" w:sz="0" w:space="0" w:color="auto"/>
            <w:bottom w:val="none" w:sz="0" w:space="0" w:color="auto"/>
            <w:right w:val="none" w:sz="0" w:space="0" w:color="auto"/>
          </w:divBdr>
        </w:div>
        <w:div w:id="1902859019">
          <w:marLeft w:val="640"/>
          <w:marRight w:val="0"/>
          <w:marTop w:val="0"/>
          <w:marBottom w:val="0"/>
          <w:divBdr>
            <w:top w:val="none" w:sz="0" w:space="0" w:color="auto"/>
            <w:left w:val="none" w:sz="0" w:space="0" w:color="auto"/>
            <w:bottom w:val="none" w:sz="0" w:space="0" w:color="auto"/>
            <w:right w:val="none" w:sz="0" w:space="0" w:color="auto"/>
          </w:divBdr>
        </w:div>
        <w:div w:id="1992369585">
          <w:marLeft w:val="640"/>
          <w:marRight w:val="0"/>
          <w:marTop w:val="0"/>
          <w:marBottom w:val="0"/>
          <w:divBdr>
            <w:top w:val="none" w:sz="0" w:space="0" w:color="auto"/>
            <w:left w:val="none" w:sz="0" w:space="0" w:color="auto"/>
            <w:bottom w:val="none" w:sz="0" w:space="0" w:color="auto"/>
            <w:right w:val="none" w:sz="0" w:space="0" w:color="auto"/>
          </w:divBdr>
        </w:div>
      </w:divsChild>
    </w:div>
    <w:div w:id="879709015">
      <w:bodyDiv w:val="1"/>
      <w:marLeft w:val="0"/>
      <w:marRight w:val="0"/>
      <w:marTop w:val="0"/>
      <w:marBottom w:val="0"/>
      <w:divBdr>
        <w:top w:val="none" w:sz="0" w:space="0" w:color="auto"/>
        <w:left w:val="none" w:sz="0" w:space="0" w:color="auto"/>
        <w:bottom w:val="none" w:sz="0" w:space="0" w:color="auto"/>
        <w:right w:val="none" w:sz="0" w:space="0" w:color="auto"/>
      </w:divBdr>
      <w:divsChild>
        <w:div w:id="106430823">
          <w:marLeft w:val="640"/>
          <w:marRight w:val="0"/>
          <w:marTop w:val="0"/>
          <w:marBottom w:val="0"/>
          <w:divBdr>
            <w:top w:val="none" w:sz="0" w:space="0" w:color="auto"/>
            <w:left w:val="none" w:sz="0" w:space="0" w:color="auto"/>
            <w:bottom w:val="none" w:sz="0" w:space="0" w:color="auto"/>
            <w:right w:val="none" w:sz="0" w:space="0" w:color="auto"/>
          </w:divBdr>
        </w:div>
        <w:div w:id="192966568">
          <w:marLeft w:val="640"/>
          <w:marRight w:val="0"/>
          <w:marTop w:val="0"/>
          <w:marBottom w:val="0"/>
          <w:divBdr>
            <w:top w:val="none" w:sz="0" w:space="0" w:color="auto"/>
            <w:left w:val="none" w:sz="0" w:space="0" w:color="auto"/>
            <w:bottom w:val="none" w:sz="0" w:space="0" w:color="auto"/>
            <w:right w:val="none" w:sz="0" w:space="0" w:color="auto"/>
          </w:divBdr>
        </w:div>
        <w:div w:id="281153793">
          <w:marLeft w:val="640"/>
          <w:marRight w:val="0"/>
          <w:marTop w:val="0"/>
          <w:marBottom w:val="0"/>
          <w:divBdr>
            <w:top w:val="none" w:sz="0" w:space="0" w:color="auto"/>
            <w:left w:val="none" w:sz="0" w:space="0" w:color="auto"/>
            <w:bottom w:val="none" w:sz="0" w:space="0" w:color="auto"/>
            <w:right w:val="none" w:sz="0" w:space="0" w:color="auto"/>
          </w:divBdr>
        </w:div>
        <w:div w:id="455758798">
          <w:marLeft w:val="640"/>
          <w:marRight w:val="0"/>
          <w:marTop w:val="0"/>
          <w:marBottom w:val="0"/>
          <w:divBdr>
            <w:top w:val="none" w:sz="0" w:space="0" w:color="auto"/>
            <w:left w:val="none" w:sz="0" w:space="0" w:color="auto"/>
            <w:bottom w:val="none" w:sz="0" w:space="0" w:color="auto"/>
            <w:right w:val="none" w:sz="0" w:space="0" w:color="auto"/>
          </w:divBdr>
        </w:div>
        <w:div w:id="458184678">
          <w:marLeft w:val="640"/>
          <w:marRight w:val="0"/>
          <w:marTop w:val="0"/>
          <w:marBottom w:val="0"/>
          <w:divBdr>
            <w:top w:val="none" w:sz="0" w:space="0" w:color="auto"/>
            <w:left w:val="none" w:sz="0" w:space="0" w:color="auto"/>
            <w:bottom w:val="none" w:sz="0" w:space="0" w:color="auto"/>
            <w:right w:val="none" w:sz="0" w:space="0" w:color="auto"/>
          </w:divBdr>
        </w:div>
        <w:div w:id="500052183">
          <w:marLeft w:val="640"/>
          <w:marRight w:val="0"/>
          <w:marTop w:val="0"/>
          <w:marBottom w:val="0"/>
          <w:divBdr>
            <w:top w:val="none" w:sz="0" w:space="0" w:color="auto"/>
            <w:left w:val="none" w:sz="0" w:space="0" w:color="auto"/>
            <w:bottom w:val="none" w:sz="0" w:space="0" w:color="auto"/>
            <w:right w:val="none" w:sz="0" w:space="0" w:color="auto"/>
          </w:divBdr>
        </w:div>
        <w:div w:id="558444766">
          <w:marLeft w:val="640"/>
          <w:marRight w:val="0"/>
          <w:marTop w:val="0"/>
          <w:marBottom w:val="0"/>
          <w:divBdr>
            <w:top w:val="none" w:sz="0" w:space="0" w:color="auto"/>
            <w:left w:val="none" w:sz="0" w:space="0" w:color="auto"/>
            <w:bottom w:val="none" w:sz="0" w:space="0" w:color="auto"/>
            <w:right w:val="none" w:sz="0" w:space="0" w:color="auto"/>
          </w:divBdr>
        </w:div>
        <w:div w:id="651057765">
          <w:marLeft w:val="640"/>
          <w:marRight w:val="0"/>
          <w:marTop w:val="0"/>
          <w:marBottom w:val="0"/>
          <w:divBdr>
            <w:top w:val="none" w:sz="0" w:space="0" w:color="auto"/>
            <w:left w:val="none" w:sz="0" w:space="0" w:color="auto"/>
            <w:bottom w:val="none" w:sz="0" w:space="0" w:color="auto"/>
            <w:right w:val="none" w:sz="0" w:space="0" w:color="auto"/>
          </w:divBdr>
        </w:div>
        <w:div w:id="685982321">
          <w:marLeft w:val="640"/>
          <w:marRight w:val="0"/>
          <w:marTop w:val="0"/>
          <w:marBottom w:val="0"/>
          <w:divBdr>
            <w:top w:val="none" w:sz="0" w:space="0" w:color="auto"/>
            <w:left w:val="none" w:sz="0" w:space="0" w:color="auto"/>
            <w:bottom w:val="none" w:sz="0" w:space="0" w:color="auto"/>
            <w:right w:val="none" w:sz="0" w:space="0" w:color="auto"/>
          </w:divBdr>
        </w:div>
        <w:div w:id="709500394">
          <w:marLeft w:val="640"/>
          <w:marRight w:val="0"/>
          <w:marTop w:val="0"/>
          <w:marBottom w:val="0"/>
          <w:divBdr>
            <w:top w:val="none" w:sz="0" w:space="0" w:color="auto"/>
            <w:left w:val="none" w:sz="0" w:space="0" w:color="auto"/>
            <w:bottom w:val="none" w:sz="0" w:space="0" w:color="auto"/>
            <w:right w:val="none" w:sz="0" w:space="0" w:color="auto"/>
          </w:divBdr>
        </w:div>
        <w:div w:id="811023867">
          <w:marLeft w:val="640"/>
          <w:marRight w:val="0"/>
          <w:marTop w:val="0"/>
          <w:marBottom w:val="0"/>
          <w:divBdr>
            <w:top w:val="none" w:sz="0" w:space="0" w:color="auto"/>
            <w:left w:val="none" w:sz="0" w:space="0" w:color="auto"/>
            <w:bottom w:val="none" w:sz="0" w:space="0" w:color="auto"/>
            <w:right w:val="none" w:sz="0" w:space="0" w:color="auto"/>
          </w:divBdr>
        </w:div>
        <w:div w:id="843857341">
          <w:marLeft w:val="640"/>
          <w:marRight w:val="0"/>
          <w:marTop w:val="0"/>
          <w:marBottom w:val="0"/>
          <w:divBdr>
            <w:top w:val="none" w:sz="0" w:space="0" w:color="auto"/>
            <w:left w:val="none" w:sz="0" w:space="0" w:color="auto"/>
            <w:bottom w:val="none" w:sz="0" w:space="0" w:color="auto"/>
            <w:right w:val="none" w:sz="0" w:space="0" w:color="auto"/>
          </w:divBdr>
        </w:div>
        <w:div w:id="878979365">
          <w:marLeft w:val="640"/>
          <w:marRight w:val="0"/>
          <w:marTop w:val="0"/>
          <w:marBottom w:val="0"/>
          <w:divBdr>
            <w:top w:val="none" w:sz="0" w:space="0" w:color="auto"/>
            <w:left w:val="none" w:sz="0" w:space="0" w:color="auto"/>
            <w:bottom w:val="none" w:sz="0" w:space="0" w:color="auto"/>
            <w:right w:val="none" w:sz="0" w:space="0" w:color="auto"/>
          </w:divBdr>
        </w:div>
        <w:div w:id="893659564">
          <w:marLeft w:val="640"/>
          <w:marRight w:val="0"/>
          <w:marTop w:val="0"/>
          <w:marBottom w:val="0"/>
          <w:divBdr>
            <w:top w:val="none" w:sz="0" w:space="0" w:color="auto"/>
            <w:left w:val="none" w:sz="0" w:space="0" w:color="auto"/>
            <w:bottom w:val="none" w:sz="0" w:space="0" w:color="auto"/>
            <w:right w:val="none" w:sz="0" w:space="0" w:color="auto"/>
          </w:divBdr>
        </w:div>
        <w:div w:id="947203145">
          <w:marLeft w:val="640"/>
          <w:marRight w:val="0"/>
          <w:marTop w:val="0"/>
          <w:marBottom w:val="0"/>
          <w:divBdr>
            <w:top w:val="none" w:sz="0" w:space="0" w:color="auto"/>
            <w:left w:val="none" w:sz="0" w:space="0" w:color="auto"/>
            <w:bottom w:val="none" w:sz="0" w:space="0" w:color="auto"/>
            <w:right w:val="none" w:sz="0" w:space="0" w:color="auto"/>
          </w:divBdr>
        </w:div>
        <w:div w:id="1312759608">
          <w:marLeft w:val="640"/>
          <w:marRight w:val="0"/>
          <w:marTop w:val="0"/>
          <w:marBottom w:val="0"/>
          <w:divBdr>
            <w:top w:val="none" w:sz="0" w:space="0" w:color="auto"/>
            <w:left w:val="none" w:sz="0" w:space="0" w:color="auto"/>
            <w:bottom w:val="none" w:sz="0" w:space="0" w:color="auto"/>
            <w:right w:val="none" w:sz="0" w:space="0" w:color="auto"/>
          </w:divBdr>
        </w:div>
        <w:div w:id="1333217756">
          <w:marLeft w:val="640"/>
          <w:marRight w:val="0"/>
          <w:marTop w:val="0"/>
          <w:marBottom w:val="0"/>
          <w:divBdr>
            <w:top w:val="none" w:sz="0" w:space="0" w:color="auto"/>
            <w:left w:val="none" w:sz="0" w:space="0" w:color="auto"/>
            <w:bottom w:val="none" w:sz="0" w:space="0" w:color="auto"/>
            <w:right w:val="none" w:sz="0" w:space="0" w:color="auto"/>
          </w:divBdr>
        </w:div>
        <w:div w:id="1341277932">
          <w:marLeft w:val="640"/>
          <w:marRight w:val="0"/>
          <w:marTop w:val="0"/>
          <w:marBottom w:val="0"/>
          <w:divBdr>
            <w:top w:val="none" w:sz="0" w:space="0" w:color="auto"/>
            <w:left w:val="none" w:sz="0" w:space="0" w:color="auto"/>
            <w:bottom w:val="none" w:sz="0" w:space="0" w:color="auto"/>
            <w:right w:val="none" w:sz="0" w:space="0" w:color="auto"/>
          </w:divBdr>
        </w:div>
        <w:div w:id="1344626983">
          <w:marLeft w:val="640"/>
          <w:marRight w:val="0"/>
          <w:marTop w:val="0"/>
          <w:marBottom w:val="0"/>
          <w:divBdr>
            <w:top w:val="none" w:sz="0" w:space="0" w:color="auto"/>
            <w:left w:val="none" w:sz="0" w:space="0" w:color="auto"/>
            <w:bottom w:val="none" w:sz="0" w:space="0" w:color="auto"/>
            <w:right w:val="none" w:sz="0" w:space="0" w:color="auto"/>
          </w:divBdr>
        </w:div>
        <w:div w:id="1348408650">
          <w:marLeft w:val="640"/>
          <w:marRight w:val="0"/>
          <w:marTop w:val="0"/>
          <w:marBottom w:val="0"/>
          <w:divBdr>
            <w:top w:val="none" w:sz="0" w:space="0" w:color="auto"/>
            <w:left w:val="none" w:sz="0" w:space="0" w:color="auto"/>
            <w:bottom w:val="none" w:sz="0" w:space="0" w:color="auto"/>
            <w:right w:val="none" w:sz="0" w:space="0" w:color="auto"/>
          </w:divBdr>
        </w:div>
        <w:div w:id="1667707830">
          <w:marLeft w:val="640"/>
          <w:marRight w:val="0"/>
          <w:marTop w:val="0"/>
          <w:marBottom w:val="0"/>
          <w:divBdr>
            <w:top w:val="none" w:sz="0" w:space="0" w:color="auto"/>
            <w:left w:val="none" w:sz="0" w:space="0" w:color="auto"/>
            <w:bottom w:val="none" w:sz="0" w:space="0" w:color="auto"/>
            <w:right w:val="none" w:sz="0" w:space="0" w:color="auto"/>
          </w:divBdr>
        </w:div>
        <w:div w:id="1684090754">
          <w:marLeft w:val="640"/>
          <w:marRight w:val="0"/>
          <w:marTop w:val="0"/>
          <w:marBottom w:val="0"/>
          <w:divBdr>
            <w:top w:val="none" w:sz="0" w:space="0" w:color="auto"/>
            <w:left w:val="none" w:sz="0" w:space="0" w:color="auto"/>
            <w:bottom w:val="none" w:sz="0" w:space="0" w:color="auto"/>
            <w:right w:val="none" w:sz="0" w:space="0" w:color="auto"/>
          </w:divBdr>
        </w:div>
        <w:div w:id="1707562376">
          <w:marLeft w:val="640"/>
          <w:marRight w:val="0"/>
          <w:marTop w:val="0"/>
          <w:marBottom w:val="0"/>
          <w:divBdr>
            <w:top w:val="none" w:sz="0" w:space="0" w:color="auto"/>
            <w:left w:val="none" w:sz="0" w:space="0" w:color="auto"/>
            <w:bottom w:val="none" w:sz="0" w:space="0" w:color="auto"/>
            <w:right w:val="none" w:sz="0" w:space="0" w:color="auto"/>
          </w:divBdr>
        </w:div>
        <w:div w:id="1741782986">
          <w:marLeft w:val="640"/>
          <w:marRight w:val="0"/>
          <w:marTop w:val="0"/>
          <w:marBottom w:val="0"/>
          <w:divBdr>
            <w:top w:val="none" w:sz="0" w:space="0" w:color="auto"/>
            <w:left w:val="none" w:sz="0" w:space="0" w:color="auto"/>
            <w:bottom w:val="none" w:sz="0" w:space="0" w:color="auto"/>
            <w:right w:val="none" w:sz="0" w:space="0" w:color="auto"/>
          </w:divBdr>
        </w:div>
        <w:div w:id="1821146731">
          <w:marLeft w:val="640"/>
          <w:marRight w:val="0"/>
          <w:marTop w:val="0"/>
          <w:marBottom w:val="0"/>
          <w:divBdr>
            <w:top w:val="none" w:sz="0" w:space="0" w:color="auto"/>
            <w:left w:val="none" w:sz="0" w:space="0" w:color="auto"/>
            <w:bottom w:val="none" w:sz="0" w:space="0" w:color="auto"/>
            <w:right w:val="none" w:sz="0" w:space="0" w:color="auto"/>
          </w:divBdr>
        </w:div>
        <w:div w:id="1866941241">
          <w:marLeft w:val="640"/>
          <w:marRight w:val="0"/>
          <w:marTop w:val="0"/>
          <w:marBottom w:val="0"/>
          <w:divBdr>
            <w:top w:val="none" w:sz="0" w:space="0" w:color="auto"/>
            <w:left w:val="none" w:sz="0" w:space="0" w:color="auto"/>
            <w:bottom w:val="none" w:sz="0" w:space="0" w:color="auto"/>
            <w:right w:val="none" w:sz="0" w:space="0" w:color="auto"/>
          </w:divBdr>
        </w:div>
        <w:div w:id="1901094918">
          <w:marLeft w:val="640"/>
          <w:marRight w:val="0"/>
          <w:marTop w:val="0"/>
          <w:marBottom w:val="0"/>
          <w:divBdr>
            <w:top w:val="none" w:sz="0" w:space="0" w:color="auto"/>
            <w:left w:val="none" w:sz="0" w:space="0" w:color="auto"/>
            <w:bottom w:val="none" w:sz="0" w:space="0" w:color="auto"/>
            <w:right w:val="none" w:sz="0" w:space="0" w:color="auto"/>
          </w:divBdr>
        </w:div>
        <w:div w:id="1914654794">
          <w:marLeft w:val="640"/>
          <w:marRight w:val="0"/>
          <w:marTop w:val="0"/>
          <w:marBottom w:val="0"/>
          <w:divBdr>
            <w:top w:val="none" w:sz="0" w:space="0" w:color="auto"/>
            <w:left w:val="none" w:sz="0" w:space="0" w:color="auto"/>
            <w:bottom w:val="none" w:sz="0" w:space="0" w:color="auto"/>
            <w:right w:val="none" w:sz="0" w:space="0" w:color="auto"/>
          </w:divBdr>
        </w:div>
        <w:div w:id="1976374304">
          <w:marLeft w:val="640"/>
          <w:marRight w:val="0"/>
          <w:marTop w:val="0"/>
          <w:marBottom w:val="0"/>
          <w:divBdr>
            <w:top w:val="none" w:sz="0" w:space="0" w:color="auto"/>
            <w:left w:val="none" w:sz="0" w:space="0" w:color="auto"/>
            <w:bottom w:val="none" w:sz="0" w:space="0" w:color="auto"/>
            <w:right w:val="none" w:sz="0" w:space="0" w:color="auto"/>
          </w:divBdr>
        </w:div>
        <w:div w:id="1993412612">
          <w:marLeft w:val="640"/>
          <w:marRight w:val="0"/>
          <w:marTop w:val="0"/>
          <w:marBottom w:val="0"/>
          <w:divBdr>
            <w:top w:val="none" w:sz="0" w:space="0" w:color="auto"/>
            <w:left w:val="none" w:sz="0" w:space="0" w:color="auto"/>
            <w:bottom w:val="none" w:sz="0" w:space="0" w:color="auto"/>
            <w:right w:val="none" w:sz="0" w:space="0" w:color="auto"/>
          </w:divBdr>
        </w:div>
        <w:div w:id="2000572675">
          <w:marLeft w:val="640"/>
          <w:marRight w:val="0"/>
          <w:marTop w:val="0"/>
          <w:marBottom w:val="0"/>
          <w:divBdr>
            <w:top w:val="none" w:sz="0" w:space="0" w:color="auto"/>
            <w:left w:val="none" w:sz="0" w:space="0" w:color="auto"/>
            <w:bottom w:val="none" w:sz="0" w:space="0" w:color="auto"/>
            <w:right w:val="none" w:sz="0" w:space="0" w:color="auto"/>
          </w:divBdr>
        </w:div>
        <w:div w:id="2142068076">
          <w:marLeft w:val="640"/>
          <w:marRight w:val="0"/>
          <w:marTop w:val="0"/>
          <w:marBottom w:val="0"/>
          <w:divBdr>
            <w:top w:val="none" w:sz="0" w:space="0" w:color="auto"/>
            <w:left w:val="none" w:sz="0" w:space="0" w:color="auto"/>
            <w:bottom w:val="none" w:sz="0" w:space="0" w:color="auto"/>
            <w:right w:val="none" w:sz="0" w:space="0" w:color="auto"/>
          </w:divBdr>
        </w:div>
      </w:divsChild>
    </w:div>
    <w:div w:id="880943810">
      <w:bodyDiv w:val="1"/>
      <w:marLeft w:val="0"/>
      <w:marRight w:val="0"/>
      <w:marTop w:val="0"/>
      <w:marBottom w:val="0"/>
      <w:divBdr>
        <w:top w:val="none" w:sz="0" w:space="0" w:color="auto"/>
        <w:left w:val="none" w:sz="0" w:space="0" w:color="auto"/>
        <w:bottom w:val="none" w:sz="0" w:space="0" w:color="auto"/>
        <w:right w:val="none" w:sz="0" w:space="0" w:color="auto"/>
      </w:divBdr>
      <w:divsChild>
        <w:div w:id="13847687">
          <w:marLeft w:val="640"/>
          <w:marRight w:val="0"/>
          <w:marTop w:val="0"/>
          <w:marBottom w:val="0"/>
          <w:divBdr>
            <w:top w:val="none" w:sz="0" w:space="0" w:color="auto"/>
            <w:left w:val="none" w:sz="0" w:space="0" w:color="auto"/>
            <w:bottom w:val="none" w:sz="0" w:space="0" w:color="auto"/>
            <w:right w:val="none" w:sz="0" w:space="0" w:color="auto"/>
          </w:divBdr>
        </w:div>
        <w:div w:id="46149185">
          <w:marLeft w:val="640"/>
          <w:marRight w:val="0"/>
          <w:marTop w:val="0"/>
          <w:marBottom w:val="0"/>
          <w:divBdr>
            <w:top w:val="none" w:sz="0" w:space="0" w:color="auto"/>
            <w:left w:val="none" w:sz="0" w:space="0" w:color="auto"/>
            <w:bottom w:val="none" w:sz="0" w:space="0" w:color="auto"/>
            <w:right w:val="none" w:sz="0" w:space="0" w:color="auto"/>
          </w:divBdr>
        </w:div>
        <w:div w:id="379744530">
          <w:marLeft w:val="640"/>
          <w:marRight w:val="0"/>
          <w:marTop w:val="0"/>
          <w:marBottom w:val="0"/>
          <w:divBdr>
            <w:top w:val="none" w:sz="0" w:space="0" w:color="auto"/>
            <w:left w:val="none" w:sz="0" w:space="0" w:color="auto"/>
            <w:bottom w:val="none" w:sz="0" w:space="0" w:color="auto"/>
            <w:right w:val="none" w:sz="0" w:space="0" w:color="auto"/>
          </w:divBdr>
        </w:div>
        <w:div w:id="549271871">
          <w:marLeft w:val="640"/>
          <w:marRight w:val="0"/>
          <w:marTop w:val="0"/>
          <w:marBottom w:val="0"/>
          <w:divBdr>
            <w:top w:val="none" w:sz="0" w:space="0" w:color="auto"/>
            <w:left w:val="none" w:sz="0" w:space="0" w:color="auto"/>
            <w:bottom w:val="none" w:sz="0" w:space="0" w:color="auto"/>
            <w:right w:val="none" w:sz="0" w:space="0" w:color="auto"/>
          </w:divBdr>
        </w:div>
        <w:div w:id="556863650">
          <w:marLeft w:val="640"/>
          <w:marRight w:val="0"/>
          <w:marTop w:val="0"/>
          <w:marBottom w:val="0"/>
          <w:divBdr>
            <w:top w:val="none" w:sz="0" w:space="0" w:color="auto"/>
            <w:left w:val="none" w:sz="0" w:space="0" w:color="auto"/>
            <w:bottom w:val="none" w:sz="0" w:space="0" w:color="auto"/>
            <w:right w:val="none" w:sz="0" w:space="0" w:color="auto"/>
          </w:divBdr>
        </w:div>
        <w:div w:id="733117076">
          <w:marLeft w:val="640"/>
          <w:marRight w:val="0"/>
          <w:marTop w:val="0"/>
          <w:marBottom w:val="0"/>
          <w:divBdr>
            <w:top w:val="none" w:sz="0" w:space="0" w:color="auto"/>
            <w:left w:val="none" w:sz="0" w:space="0" w:color="auto"/>
            <w:bottom w:val="none" w:sz="0" w:space="0" w:color="auto"/>
            <w:right w:val="none" w:sz="0" w:space="0" w:color="auto"/>
          </w:divBdr>
        </w:div>
        <w:div w:id="846678321">
          <w:marLeft w:val="640"/>
          <w:marRight w:val="0"/>
          <w:marTop w:val="0"/>
          <w:marBottom w:val="0"/>
          <w:divBdr>
            <w:top w:val="none" w:sz="0" w:space="0" w:color="auto"/>
            <w:left w:val="none" w:sz="0" w:space="0" w:color="auto"/>
            <w:bottom w:val="none" w:sz="0" w:space="0" w:color="auto"/>
            <w:right w:val="none" w:sz="0" w:space="0" w:color="auto"/>
          </w:divBdr>
        </w:div>
        <w:div w:id="889609912">
          <w:marLeft w:val="640"/>
          <w:marRight w:val="0"/>
          <w:marTop w:val="0"/>
          <w:marBottom w:val="0"/>
          <w:divBdr>
            <w:top w:val="none" w:sz="0" w:space="0" w:color="auto"/>
            <w:left w:val="none" w:sz="0" w:space="0" w:color="auto"/>
            <w:bottom w:val="none" w:sz="0" w:space="0" w:color="auto"/>
            <w:right w:val="none" w:sz="0" w:space="0" w:color="auto"/>
          </w:divBdr>
        </w:div>
        <w:div w:id="892473309">
          <w:marLeft w:val="640"/>
          <w:marRight w:val="0"/>
          <w:marTop w:val="0"/>
          <w:marBottom w:val="0"/>
          <w:divBdr>
            <w:top w:val="none" w:sz="0" w:space="0" w:color="auto"/>
            <w:left w:val="none" w:sz="0" w:space="0" w:color="auto"/>
            <w:bottom w:val="none" w:sz="0" w:space="0" w:color="auto"/>
            <w:right w:val="none" w:sz="0" w:space="0" w:color="auto"/>
          </w:divBdr>
        </w:div>
        <w:div w:id="912010725">
          <w:marLeft w:val="640"/>
          <w:marRight w:val="0"/>
          <w:marTop w:val="0"/>
          <w:marBottom w:val="0"/>
          <w:divBdr>
            <w:top w:val="none" w:sz="0" w:space="0" w:color="auto"/>
            <w:left w:val="none" w:sz="0" w:space="0" w:color="auto"/>
            <w:bottom w:val="none" w:sz="0" w:space="0" w:color="auto"/>
            <w:right w:val="none" w:sz="0" w:space="0" w:color="auto"/>
          </w:divBdr>
        </w:div>
        <w:div w:id="1158955775">
          <w:marLeft w:val="640"/>
          <w:marRight w:val="0"/>
          <w:marTop w:val="0"/>
          <w:marBottom w:val="0"/>
          <w:divBdr>
            <w:top w:val="none" w:sz="0" w:space="0" w:color="auto"/>
            <w:left w:val="none" w:sz="0" w:space="0" w:color="auto"/>
            <w:bottom w:val="none" w:sz="0" w:space="0" w:color="auto"/>
            <w:right w:val="none" w:sz="0" w:space="0" w:color="auto"/>
          </w:divBdr>
        </w:div>
        <w:div w:id="1237589853">
          <w:marLeft w:val="640"/>
          <w:marRight w:val="0"/>
          <w:marTop w:val="0"/>
          <w:marBottom w:val="0"/>
          <w:divBdr>
            <w:top w:val="none" w:sz="0" w:space="0" w:color="auto"/>
            <w:left w:val="none" w:sz="0" w:space="0" w:color="auto"/>
            <w:bottom w:val="none" w:sz="0" w:space="0" w:color="auto"/>
            <w:right w:val="none" w:sz="0" w:space="0" w:color="auto"/>
          </w:divBdr>
        </w:div>
        <w:div w:id="1278368065">
          <w:marLeft w:val="640"/>
          <w:marRight w:val="0"/>
          <w:marTop w:val="0"/>
          <w:marBottom w:val="0"/>
          <w:divBdr>
            <w:top w:val="none" w:sz="0" w:space="0" w:color="auto"/>
            <w:left w:val="none" w:sz="0" w:space="0" w:color="auto"/>
            <w:bottom w:val="none" w:sz="0" w:space="0" w:color="auto"/>
            <w:right w:val="none" w:sz="0" w:space="0" w:color="auto"/>
          </w:divBdr>
        </w:div>
        <w:div w:id="1290433928">
          <w:marLeft w:val="640"/>
          <w:marRight w:val="0"/>
          <w:marTop w:val="0"/>
          <w:marBottom w:val="0"/>
          <w:divBdr>
            <w:top w:val="none" w:sz="0" w:space="0" w:color="auto"/>
            <w:left w:val="none" w:sz="0" w:space="0" w:color="auto"/>
            <w:bottom w:val="none" w:sz="0" w:space="0" w:color="auto"/>
            <w:right w:val="none" w:sz="0" w:space="0" w:color="auto"/>
          </w:divBdr>
        </w:div>
        <w:div w:id="1298877566">
          <w:marLeft w:val="640"/>
          <w:marRight w:val="0"/>
          <w:marTop w:val="0"/>
          <w:marBottom w:val="0"/>
          <w:divBdr>
            <w:top w:val="none" w:sz="0" w:space="0" w:color="auto"/>
            <w:left w:val="none" w:sz="0" w:space="0" w:color="auto"/>
            <w:bottom w:val="none" w:sz="0" w:space="0" w:color="auto"/>
            <w:right w:val="none" w:sz="0" w:space="0" w:color="auto"/>
          </w:divBdr>
        </w:div>
        <w:div w:id="1323701925">
          <w:marLeft w:val="640"/>
          <w:marRight w:val="0"/>
          <w:marTop w:val="0"/>
          <w:marBottom w:val="0"/>
          <w:divBdr>
            <w:top w:val="none" w:sz="0" w:space="0" w:color="auto"/>
            <w:left w:val="none" w:sz="0" w:space="0" w:color="auto"/>
            <w:bottom w:val="none" w:sz="0" w:space="0" w:color="auto"/>
            <w:right w:val="none" w:sz="0" w:space="0" w:color="auto"/>
          </w:divBdr>
        </w:div>
        <w:div w:id="1326855948">
          <w:marLeft w:val="640"/>
          <w:marRight w:val="0"/>
          <w:marTop w:val="0"/>
          <w:marBottom w:val="0"/>
          <w:divBdr>
            <w:top w:val="none" w:sz="0" w:space="0" w:color="auto"/>
            <w:left w:val="none" w:sz="0" w:space="0" w:color="auto"/>
            <w:bottom w:val="none" w:sz="0" w:space="0" w:color="auto"/>
            <w:right w:val="none" w:sz="0" w:space="0" w:color="auto"/>
          </w:divBdr>
        </w:div>
        <w:div w:id="1604995237">
          <w:marLeft w:val="640"/>
          <w:marRight w:val="0"/>
          <w:marTop w:val="0"/>
          <w:marBottom w:val="0"/>
          <w:divBdr>
            <w:top w:val="none" w:sz="0" w:space="0" w:color="auto"/>
            <w:left w:val="none" w:sz="0" w:space="0" w:color="auto"/>
            <w:bottom w:val="none" w:sz="0" w:space="0" w:color="auto"/>
            <w:right w:val="none" w:sz="0" w:space="0" w:color="auto"/>
          </w:divBdr>
        </w:div>
        <w:div w:id="1611208233">
          <w:marLeft w:val="640"/>
          <w:marRight w:val="0"/>
          <w:marTop w:val="0"/>
          <w:marBottom w:val="0"/>
          <w:divBdr>
            <w:top w:val="none" w:sz="0" w:space="0" w:color="auto"/>
            <w:left w:val="none" w:sz="0" w:space="0" w:color="auto"/>
            <w:bottom w:val="none" w:sz="0" w:space="0" w:color="auto"/>
            <w:right w:val="none" w:sz="0" w:space="0" w:color="auto"/>
          </w:divBdr>
        </w:div>
        <w:div w:id="1626501651">
          <w:marLeft w:val="640"/>
          <w:marRight w:val="0"/>
          <w:marTop w:val="0"/>
          <w:marBottom w:val="0"/>
          <w:divBdr>
            <w:top w:val="none" w:sz="0" w:space="0" w:color="auto"/>
            <w:left w:val="none" w:sz="0" w:space="0" w:color="auto"/>
            <w:bottom w:val="none" w:sz="0" w:space="0" w:color="auto"/>
            <w:right w:val="none" w:sz="0" w:space="0" w:color="auto"/>
          </w:divBdr>
        </w:div>
        <w:div w:id="1732270635">
          <w:marLeft w:val="640"/>
          <w:marRight w:val="0"/>
          <w:marTop w:val="0"/>
          <w:marBottom w:val="0"/>
          <w:divBdr>
            <w:top w:val="none" w:sz="0" w:space="0" w:color="auto"/>
            <w:left w:val="none" w:sz="0" w:space="0" w:color="auto"/>
            <w:bottom w:val="none" w:sz="0" w:space="0" w:color="auto"/>
            <w:right w:val="none" w:sz="0" w:space="0" w:color="auto"/>
          </w:divBdr>
        </w:div>
        <w:div w:id="1849438530">
          <w:marLeft w:val="640"/>
          <w:marRight w:val="0"/>
          <w:marTop w:val="0"/>
          <w:marBottom w:val="0"/>
          <w:divBdr>
            <w:top w:val="none" w:sz="0" w:space="0" w:color="auto"/>
            <w:left w:val="none" w:sz="0" w:space="0" w:color="auto"/>
            <w:bottom w:val="none" w:sz="0" w:space="0" w:color="auto"/>
            <w:right w:val="none" w:sz="0" w:space="0" w:color="auto"/>
          </w:divBdr>
        </w:div>
        <w:div w:id="1979525880">
          <w:marLeft w:val="640"/>
          <w:marRight w:val="0"/>
          <w:marTop w:val="0"/>
          <w:marBottom w:val="0"/>
          <w:divBdr>
            <w:top w:val="none" w:sz="0" w:space="0" w:color="auto"/>
            <w:left w:val="none" w:sz="0" w:space="0" w:color="auto"/>
            <w:bottom w:val="none" w:sz="0" w:space="0" w:color="auto"/>
            <w:right w:val="none" w:sz="0" w:space="0" w:color="auto"/>
          </w:divBdr>
        </w:div>
        <w:div w:id="2042893625">
          <w:marLeft w:val="640"/>
          <w:marRight w:val="0"/>
          <w:marTop w:val="0"/>
          <w:marBottom w:val="0"/>
          <w:divBdr>
            <w:top w:val="none" w:sz="0" w:space="0" w:color="auto"/>
            <w:left w:val="none" w:sz="0" w:space="0" w:color="auto"/>
            <w:bottom w:val="none" w:sz="0" w:space="0" w:color="auto"/>
            <w:right w:val="none" w:sz="0" w:space="0" w:color="auto"/>
          </w:divBdr>
        </w:div>
      </w:divsChild>
    </w:div>
    <w:div w:id="892237027">
      <w:bodyDiv w:val="1"/>
      <w:marLeft w:val="0"/>
      <w:marRight w:val="0"/>
      <w:marTop w:val="0"/>
      <w:marBottom w:val="0"/>
      <w:divBdr>
        <w:top w:val="none" w:sz="0" w:space="0" w:color="auto"/>
        <w:left w:val="none" w:sz="0" w:space="0" w:color="auto"/>
        <w:bottom w:val="none" w:sz="0" w:space="0" w:color="auto"/>
        <w:right w:val="none" w:sz="0" w:space="0" w:color="auto"/>
      </w:divBdr>
      <w:divsChild>
        <w:div w:id="162278279">
          <w:marLeft w:val="640"/>
          <w:marRight w:val="0"/>
          <w:marTop w:val="0"/>
          <w:marBottom w:val="0"/>
          <w:divBdr>
            <w:top w:val="none" w:sz="0" w:space="0" w:color="auto"/>
            <w:left w:val="none" w:sz="0" w:space="0" w:color="auto"/>
            <w:bottom w:val="none" w:sz="0" w:space="0" w:color="auto"/>
            <w:right w:val="none" w:sz="0" w:space="0" w:color="auto"/>
          </w:divBdr>
        </w:div>
        <w:div w:id="321079615">
          <w:marLeft w:val="640"/>
          <w:marRight w:val="0"/>
          <w:marTop w:val="0"/>
          <w:marBottom w:val="0"/>
          <w:divBdr>
            <w:top w:val="none" w:sz="0" w:space="0" w:color="auto"/>
            <w:left w:val="none" w:sz="0" w:space="0" w:color="auto"/>
            <w:bottom w:val="none" w:sz="0" w:space="0" w:color="auto"/>
            <w:right w:val="none" w:sz="0" w:space="0" w:color="auto"/>
          </w:divBdr>
        </w:div>
        <w:div w:id="391388772">
          <w:marLeft w:val="640"/>
          <w:marRight w:val="0"/>
          <w:marTop w:val="0"/>
          <w:marBottom w:val="0"/>
          <w:divBdr>
            <w:top w:val="none" w:sz="0" w:space="0" w:color="auto"/>
            <w:left w:val="none" w:sz="0" w:space="0" w:color="auto"/>
            <w:bottom w:val="none" w:sz="0" w:space="0" w:color="auto"/>
            <w:right w:val="none" w:sz="0" w:space="0" w:color="auto"/>
          </w:divBdr>
        </w:div>
        <w:div w:id="394353950">
          <w:marLeft w:val="640"/>
          <w:marRight w:val="0"/>
          <w:marTop w:val="0"/>
          <w:marBottom w:val="0"/>
          <w:divBdr>
            <w:top w:val="none" w:sz="0" w:space="0" w:color="auto"/>
            <w:left w:val="none" w:sz="0" w:space="0" w:color="auto"/>
            <w:bottom w:val="none" w:sz="0" w:space="0" w:color="auto"/>
            <w:right w:val="none" w:sz="0" w:space="0" w:color="auto"/>
          </w:divBdr>
        </w:div>
        <w:div w:id="401217281">
          <w:marLeft w:val="640"/>
          <w:marRight w:val="0"/>
          <w:marTop w:val="0"/>
          <w:marBottom w:val="0"/>
          <w:divBdr>
            <w:top w:val="none" w:sz="0" w:space="0" w:color="auto"/>
            <w:left w:val="none" w:sz="0" w:space="0" w:color="auto"/>
            <w:bottom w:val="none" w:sz="0" w:space="0" w:color="auto"/>
            <w:right w:val="none" w:sz="0" w:space="0" w:color="auto"/>
          </w:divBdr>
        </w:div>
        <w:div w:id="510416257">
          <w:marLeft w:val="640"/>
          <w:marRight w:val="0"/>
          <w:marTop w:val="0"/>
          <w:marBottom w:val="0"/>
          <w:divBdr>
            <w:top w:val="none" w:sz="0" w:space="0" w:color="auto"/>
            <w:left w:val="none" w:sz="0" w:space="0" w:color="auto"/>
            <w:bottom w:val="none" w:sz="0" w:space="0" w:color="auto"/>
            <w:right w:val="none" w:sz="0" w:space="0" w:color="auto"/>
          </w:divBdr>
        </w:div>
        <w:div w:id="544678924">
          <w:marLeft w:val="640"/>
          <w:marRight w:val="0"/>
          <w:marTop w:val="0"/>
          <w:marBottom w:val="0"/>
          <w:divBdr>
            <w:top w:val="none" w:sz="0" w:space="0" w:color="auto"/>
            <w:left w:val="none" w:sz="0" w:space="0" w:color="auto"/>
            <w:bottom w:val="none" w:sz="0" w:space="0" w:color="auto"/>
            <w:right w:val="none" w:sz="0" w:space="0" w:color="auto"/>
          </w:divBdr>
        </w:div>
        <w:div w:id="577131826">
          <w:marLeft w:val="640"/>
          <w:marRight w:val="0"/>
          <w:marTop w:val="0"/>
          <w:marBottom w:val="0"/>
          <w:divBdr>
            <w:top w:val="none" w:sz="0" w:space="0" w:color="auto"/>
            <w:left w:val="none" w:sz="0" w:space="0" w:color="auto"/>
            <w:bottom w:val="none" w:sz="0" w:space="0" w:color="auto"/>
            <w:right w:val="none" w:sz="0" w:space="0" w:color="auto"/>
          </w:divBdr>
        </w:div>
        <w:div w:id="683291136">
          <w:marLeft w:val="640"/>
          <w:marRight w:val="0"/>
          <w:marTop w:val="0"/>
          <w:marBottom w:val="0"/>
          <w:divBdr>
            <w:top w:val="none" w:sz="0" w:space="0" w:color="auto"/>
            <w:left w:val="none" w:sz="0" w:space="0" w:color="auto"/>
            <w:bottom w:val="none" w:sz="0" w:space="0" w:color="auto"/>
            <w:right w:val="none" w:sz="0" w:space="0" w:color="auto"/>
          </w:divBdr>
        </w:div>
        <w:div w:id="1067460836">
          <w:marLeft w:val="640"/>
          <w:marRight w:val="0"/>
          <w:marTop w:val="0"/>
          <w:marBottom w:val="0"/>
          <w:divBdr>
            <w:top w:val="none" w:sz="0" w:space="0" w:color="auto"/>
            <w:left w:val="none" w:sz="0" w:space="0" w:color="auto"/>
            <w:bottom w:val="none" w:sz="0" w:space="0" w:color="auto"/>
            <w:right w:val="none" w:sz="0" w:space="0" w:color="auto"/>
          </w:divBdr>
        </w:div>
        <w:div w:id="1087338199">
          <w:marLeft w:val="640"/>
          <w:marRight w:val="0"/>
          <w:marTop w:val="0"/>
          <w:marBottom w:val="0"/>
          <w:divBdr>
            <w:top w:val="none" w:sz="0" w:space="0" w:color="auto"/>
            <w:left w:val="none" w:sz="0" w:space="0" w:color="auto"/>
            <w:bottom w:val="none" w:sz="0" w:space="0" w:color="auto"/>
            <w:right w:val="none" w:sz="0" w:space="0" w:color="auto"/>
          </w:divBdr>
        </w:div>
        <w:div w:id="1093668735">
          <w:marLeft w:val="640"/>
          <w:marRight w:val="0"/>
          <w:marTop w:val="0"/>
          <w:marBottom w:val="0"/>
          <w:divBdr>
            <w:top w:val="none" w:sz="0" w:space="0" w:color="auto"/>
            <w:left w:val="none" w:sz="0" w:space="0" w:color="auto"/>
            <w:bottom w:val="none" w:sz="0" w:space="0" w:color="auto"/>
            <w:right w:val="none" w:sz="0" w:space="0" w:color="auto"/>
          </w:divBdr>
        </w:div>
        <w:div w:id="1120951631">
          <w:marLeft w:val="640"/>
          <w:marRight w:val="0"/>
          <w:marTop w:val="0"/>
          <w:marBottom w:val="0"/>
          <w:divBdr>
            <w:top w:val="none" w:sz="0" w:space="0" w:color="auto"/>
            <w:left w:val="none" w:sz="0" w:space="0" w:color="auto"/>
            <w:bottom w:val="none" w:sz="0" w:space="0" w:color="auto"/>
            <w:right w:val="none" w:sz="0" w:space="0" w:color="auto"/>
          </w:divBdr>
        </w:div>
        <w:div w:id="1149051700">
          <w:marLeft w:val="640"/>
          <w:marRight w:val="0"/>
          <w:marTop w:val="0"/>
          <w:marBottom w:val="0"/>
          <w:divBdr>
            <w:top w:val="none" w:sz="0" w:space="0" w:color="auto"/>
            <w:left w:val="none" w:sz="0" w:space="0" w:color="auto"/>
            <w:bottom w:val="none" w:sz="0" w:space="0" w:color="auto"/>
            <w:right w:val="none" w:sz="0" w:space="0" w:color="auto"/>
          </w:divBdr>
        </w:div>
        <w:div w:id="1210921118">
          <w:marLeft w:val="640"/>
          <w:marRight w:val="0"/>
          <w:marTop w:val="0"/>
          <w:marBottom w:val="0"/>
          <w:divBdr>
            <w:top w:val="none" w:sz="0" w:space="0" w:color="auto"/>
            <w:left w:val="none" w:sz="0" w:space="0" w:color="auto"/>
            <w:bottom w:val="none" w:sz="0" w:space="0" w:color="auto"/>
            <w:right w:val="none" w:sz="0" w:space="0" w:color="auto"/>
          </w:divBdr>
        </w:div>
        <w:div w:id="1363818831">
          <w:marLeft w:val="640"/>
          <w:marRight w:val="0"/>
          <w:marTop w:val="0"/>
          <w:marBottom w:val="0"/>
          <w:divBdr>
            <w:top w:val="none" w:sz="0" w:space="0" w:color="auto"/>
            <w:left w:val="none" w:sz="0" w:space="0" w:color="auto"/>
            <w:bottom w:val="none" w:sz="0" w:space="0" w:color="auto"/>
            <w:right w:val="none" w:sz="0" w:space="0" w:color="auto"/>
          </w:divBdr>
        </w:div>
        <w:div w:id="1420367326">
          <w:marLeft w:val="640"/>
          <w:marRight w:val="0"/>
          <w:marTop w:val="0"/>
          <w:marBottom w:val="0"/>
          <w:divBdr>
            <w:top w:val="none" w:sz="0" w:space="0" w:color="auto"/>
            <w:left w:val="none" w:sz="0" w:space="0" w:color="auto"/>
            <w:bottom w:val="none" w:sz="0" w:space="0" w:color="auto"/>
            <w:right w:val="none" w:sz="0" w:space="0" w:color="auto"/>
          </w:divBdr>
        </w:div>
        <w:div w:id="1508062120">
          <w:marLeft w:val="640"/>
          <w:marRight w:val="0"/>
          <w:marTop w:val="0"/>
          <w:marBottom w:val="0"/>
          <w:divBdr>
            <w:top w:val="none" w:sz="0" w:space="0" w:color="auto"/>
            <w:left w:val="none" w:sz="0" w:space="0" w:color="auto"/>
            <w:bottom w:val="none" w:sz="0" w:space="0" w:color="auto"/>
            <w:right w:val="none" w:sz="0" w:space="0" w:color="auto"/>
          </w:divBdr>
        </w:div>
        <w:div w:id="1512572232">
          <w:marLeft w:val="640"/>
          <w:marRight w:val="0"/>
          <w:marTop w:val="0"/>
          <w:marBottom w:val="0"/>
          <w:divBdr>
            <w:top w:val="none" w:sz="0" w:space="0" w:color="auto"/>
            <w:left w:val="none" w:sz="0" w:space="0" w:color="auto"/>
            <w:bottom w:val="none" w:sz="0" w:space="0" w:color="auto"/>
            <w:right w:val="none" w:sz="0" w:space="0" w:color="auto"/>
          </w:divBdr>
        </w:div>
        <w:div w:id="1542546550">
          <w:marLeft w:val="640"/>
          <w:marRight w:val="0"/>
          <w:marTop w:val="0"/>
          <w:marBottom w:val="0"/>
          <w:divBdr>
            <w:top w:val="none" w:sz="0" w:space="0" w:color="auto"/>
            <w:left w:val="none" w:sz="0" w:space="0" w:color="auto"/>
            <w:bottom w:val="none" w:sz="0" w:space="0" w:color="auto"/>
            <w:right w:val="none" w:sz="0" w:space="0" w:color="auto"/>
          </w:divBdr>
        </w:div>
        <w:div w:id="1687706275">
          <w:marLeft w:val="640"/>
          <w:marRight w:val="0"/>
          <w:marTop w:val="0"/>
          <w:marBottom w:val="0"/>
          <w:divBdr>
            <w:top w:val="none" w:sz="0" w:space="0" w:color="auto"/>
            <w:left w:val="none" w:sz="0" w:space="0" w:color="auto"/>
            <w:bottom w:val="none" w:sz="0" w:space="0" w:color="auto"/>
            <w:right w:val="none" w:sz="0" w:space="0" w:color="auto"/>
          </w:divBdr>
        </w:div>
        <w:div w:id="1714692213">
          <w:marLeft w:val="640"/>
          <w:marRight w:val="0"/>
          <w:marTop w:val="0"/>
          <w:marBottom w:val="0"/>
          <w:divBdr>
            <w:top w:val="none" w:sz="0" w:space="0" w:color="auto"/>
            <w:left w:val="none" w:sz="0" w:space="0" w:color="auto"/>
            <w:bottom w:val="none" w:sz="0" w:space="0" w:color="auto"/>
            <w:right w:val="none" w:sz="0" w:space="0" w:color="auto"/>
          </w:divBdr>
        </w:div>
        <w:div w:id="1751391989">
          <w:marLeft w:val="640"/>
          <w:marRight w:val="0"/>
          <w:marTop w:val="0"/>
          <w:marBottom w:val="0"/>
          <w:divBdr>
            <w:top w:val="none" w:sz="0" w:space="0" w:color="auto"/>
            <w:left w:val="none" w:sz="0" w:space="0" w:color="auto"/>
            <w:bottom w:val="none" w:sz="0" w:space="0" w:color="auto"/>
            <w:right w:val="none" w:sz="0" w:space="0" w:color="auto"/>
          </w:divBdr>
        </w:div>
        <w:div w:id="2004041106">
          <w:marLeft w:val="640"/>
          <w:marRight w:val="0"/>
          <w:marTop w:val="0"/>
          <w:marBottom w:val="0"/>
          <w:divBdr>
            <w:top w:val="none" w:sz="0" w:space="0" w:color="auto"/>
            <w:left w:val="none" w:sz="0" w:space="0" w:color="auto"/>
            <w:bottom w:val="none" w:sz="0" w:space="0" w:color="auto"/>
            <w:right w:val="none" w:sz="0" w:space="0" w:color="auto"/>
          </w:divBdr>
        </w:div>
        <w:div w:id="2062904569">
          <w:marLeft w:val="640"/>
          <w:marRight w:val="0"/>
          <w:marTop w:val="0"/>
          <w:marBottom w:val="0"/>
          <w:divBdr>
            <w:top w:val="none" w:sz="0" w:space="0" w:color="auto"/>
            <w:left w:val="none" w:sz="0" w:space="0" w:color="auto"/>
            <w:bottom w:val="none" w:sz="0" w:space="0" w:color="auto"/>
            <w:right w:val="none" w:sz="0" w:space="0" w:color="auto"/>
          </w:divBdr>
        </w:div>
        <w:div w:id="2081632998">
          <w:marLeft w:val="640"/>
          <w:marRight w:val="0"/>
          <w:marTop w:val="0"/>
          <w:marBottom w:val="0"/>
          <w:divBdr>
            <w:top w:val="none" w:sz="0" w:space="0" w:color="auto"/>
            <w:left w:val="none" w:sz="0" w:space="0" w:color="auto"/>
            <w:bottom w:val="none" w:sz="0" w:space="0" w:color="auto"/>
            <w:right w:val="none" w:sz="0" w:space="0" w:color="auto"/>
          </w:divBdr>
        </w:div>
        <w:div w:id="2117478177">
          <w:marLeft w:val="640"/>
          <w:marRight w:val="0"/>
          <w:marTop w:val="0"/>
          <w:marBottom w:val="0"/>
          <w:divBdr>
            <w:top w:val="none" w:sz="0" w:space="0" w:color="auto"/>
            <w:left w:val="none" w:sz="0" w:space="0" w:color="auto"/>
            <w:bottom w:val="none" w:sz="0" w:space="0" w:color="auto"/>
            <w:right w:val="none" w:sz="0" w:space="0" w:color="auto"/>
          </w:divBdr>
        </w:div>
      </w:divsChild>
    </w:div>
    <w:div w:id="894658399">
      <w:bodyDiv w:val="1"/>
      <w:marLeft w:val="0"/>
      <w:marRight w:val="0"/>
      <w:marTop w:val="0"/>
      <w:marBottom w:val="0"/>
      <w:divBdr>
        <w:top w:val="none" w:sz="0" w:space="0" w:color="auto"/>
        <w:left w:val="none" w:sz="0" w:space="0" w:color="auto"/>
        <w:bottom w:val="none" w:sz="0" w:space="0" w:color="auto"/>
        <w:right w:val="none" w:sz="0" w:space="0" w:color="auto"/>
      </w:divBdr>
    </w:div>
    <w:div w:id="924001289">
      <w:bodyDiv w:val="1"/>
      <w:marLeft w:val="0"/>
      <w:marRight w:val="0"/>
      <w:marTop w:val="0"/>
      <w:marBottom w:val="0"/>
      <w:divBdr>
        <w:top w:val="none" w:sz="0" w:space="0" w:color="auto"/>
        <w:left w:val="none" w:sz="0" w:space="0" w:color="auto"/>
        <w:bottom w:val="none" w:sz="0" w:space="0" w:color="auto"/>
        <w:right w:val="none" w:sz="0" w:space="0" w:color="auto"/>
      </w:divBdr>
      <w:divsChild>
        <w:div w:id="6182165">
          <w:marLeft w:val="640"/>
          <w:marRight w:val="0"/>
          <w:marTop w:val="0"/>
          <w:marBottom w:val="0"/>
          <w:divBdr>
            <w:top w:val="none" w:sz="0" w:space="0" w:color="auto"/>
            <w:left w:val="none" w:sz="0" w:space="0" w:color="auto"/>
            <w:bottom w:val="none" w:sz="0" w:space="0" w:color="auto"/>
            <w:right w:val="none" w:sz="0" w:space="0" w:color="auto"/>
          </w:divBdr>
        </w:div>
        <w:div w:id="151991082">
          <w:marLeft w:val="640"/>
          <w:marRight w:val="0"/>
          <w:marTop w:val="0"/>
          <w:marBottom w:val="0"/>
          <w:divBdr>
            <w:top w:val="none" w:sz="0" w:space="0" w:color="auto"/>
            <w:left w:val="none" w:sz="0" w:space="0" w:color="auto"/>
            <w:bottom w:val="none" w:sz="0" w:space="0" w:color="auto"/>
            <w:right w:val="none" w:sz="0" w:space="0" w:color="auto"/>
          </w:divBdr>
        </w:div>
        <w:div w:id="155272407">
          <w:marLeft w:val="640"/>
          <w:marRight w:val="0"/>
          <w:marTop w:val="0"/>
          <w:marBottom w:val="0"/>
          <w:divBdr>
            <w:top w:val="none" w:sz="0" w:space="0" w:color="auto"/>
            <w:left w:val="none" w:sz="0" w:space="0" w:color="auto"/>
            <w:bottom w:val="none" w:sz="0" w:space="0" w:color="auto"/>
            <w:right w:val="none" w:sz="0" w:space="0" w:color="auto"/>
          </w:divBdr>
        </w:div>
        <w:div w:id="241642655">
          <w:marLeft w:val="640"/>
          <w:marRight w:val="0"/>
          <w:marTop w:val="0"/>
          <w:marBottom w:val="0"/>
          <w:divBdr>
            <w:top w:val="none" w:sz="0" w:space="0" w:color="auto"/>
            <w:left w:val="none" w:sz="0" w:space="0" w:color="auto"/>
            <w:bottom w:val="none" w:sz="0" w:space="0" w:color="auto"/>
            <w:right w:val="none" w:sz="0" w:space="0" w:color="auto"/>
          </w:divBdr>
        </w:div>
        <w:div w:id="262997146">
          <w:marLeft w:val="640"/>
          <w:marRight w:val="0"/>
          <w:marTop w:val="0"/>
          <w:marBottom w:val="0"/>
          <w:divBdr>
            <w:top w:val="none" w:sz="0" w:space="0" w:color="auto"/>
            <w:left w:val="none" w:sz="0" w:space="0" w:color="auto"/>
            <w:bottom w:val="none" w:sz="0" w:space="0" w:color="auto"/>
            <w:right w:val="none" w:sz="0" w:space="0" w:color="auto"/>
          </w:divBdr>
        </w:div>
        <w:div w:id="315450398">
          <w:marLeft w:val="640"/>
          <w:marRight w:val="0"/>
          <w:marTop w:val="0"/>
          <w:marBottom w:val="0"/>
          <w:divBdr>
            <w:top w:val="none" w:sz="0" w:space="0" w:color="auto"/>
            <w:left w:val="none" w:sz="0" w:space="0" w:color="auto"/>
            <w:bottom w:val="none" w:sz="0" w:space="0" w:color="auto"/>
            <w:right w:val="none" w:sz="0" w:space="0" w:color="auto"/>
          </w:divBdr>
        </w:div>
        <w:div w:id="338974215">
          <w:marLeft w:val="640"/>
          <w:marRight w:val="0"/>
          <w:marTop w:val="0"/>
          <w:marBottom w:val="0"/>
          <w:divBdr>
            <w:top w:val="none" w:sz="0" w:space="0" w:color="auto"/>
            <w:left w:val="none" w:sz="0" w:space="0" w:color="auto"/>
            <w:bottom w:val="none" w:sz="0" w:space="0" w:color="auto"/>
            <w:right w:val="none" w:sz="0" w:space="0" w:color="auto"/>
          </w:divBdr>
        </w:div>
        <w:div w:id="656226262">
          <w:marLeft w:val="640"/>
          <w:marRight w:val="0"/>
          <w:marTop w:val="0"/>
          <w:marBottom w:val="0"/>
          <w:divBdr>
            <w:top w:val="none" w:sz="0" w:space="0" w:color="auto"/>
            <w:left w:val="none" w:sz="0" w:space="0" w:color="auto"/>
            <w:bottom w:val="none" w:sz="0" w:space="0" w:color="auto"/>
            <w:right w:val="none" w:sz="0" w:space="0" w:color="auto"/>
          </w:divBdr>
        </w:div>
        <w:div w:id="710687915">
          <w:marLeft w:val="640"/>
          <w:marRight w:val="0"/>
          <w:marTop w:val="0"/>
          <w:marBottom w:val="0"/>
          <w:divBdr>
            <w:top w:val="none" w:sz="0" w:space="0" w:color="auto"/>
            <w:left w:val="none" w:sz="0" w:space="0" w:color="auto"/>
            <w:bottom w:val="none" w:sz="0" w:space="0" w:color="auto"/>
            <w:right w:val="none" w:sz="0" w:space="0" w:color="auto"/>
          </w:divBdr>
        </w:div>
        <w:div w:id="736901181">
          <w:marLeft w:val="640"/>
          <w:marRight w:val="0"/>
          <w:marTop w:val="0"/>
          <w:marBottom w:val="0"/>
          <w:divBdr>
            <w:top w:val="none" w:sz="0" w:space="0" w:color="auto"/>
            <w:left w:val="none" w:sz="0" w:space="0" w:color="auto"/>
            <w:bottom w:val="none" w:sz="0" w:space="0" w:color="auto"/>
            <w:right w:val="none" w:sz="0" w:space="0" w:color="auto"/>
          </w:divBdr>
        </w:div>
        <w:div w:id="902717786">
          <w:marLeft w:val="640"/>
          <w:marRight w:val="0"/>
          <w:marTop w:val="0"/>
          <w:marBottom w:val="0"/>
          <w:divBdr>
            <w:top w:val="none" w:sz="0" w:space="0" w:color="auto"/>
            <w:left w:val="none" w:sz="0" w:space="0" w:color="auto"/>
            <w:bottom w:val="none" w:sz="0" w:space="0" w:color="auto"/>
            <w:right w:val="none" w:sz="0" w:space="0" w:color="auto"/>
          </w:divBdr>
        </w:div>
        <w:div w:id="1044061805">
          <w:marLeft w:val="640"/>
          <w:marRight w:val="0"/>
          <w:marTop w:val="0"/>
          <w:marBottom w:val="0"/>
          <w:divBdr>
            <w:top w:val="none" w:sz="0" w:space="0" w:color="auto"/>
            <w:left w:val="none" w:sz="0" w:space="0" w:color="auto"/>
            <w:bottom w:val="none" w:sz="0" w:space="0" w:color="auto"/>
            <w:right w:val="none" w:sz="0" w:space="0" w:color="auto"/>
          </w:divBdr>
        </w:div>
        <w:div w:id="1048530715">
          <w:marLeft w:val="640"/>
          <w:marRight w:val="0"/>
          <w:marTop w:val="0"/>
          <w:marBottom w:val="0"/>
          <w:divBdr>
            <w:top w:val="none" w:sz="0" w:space="0" w:color="auto"/>
            <w:left w:val="none" w:sz="0" w:space="0" w:color="auto"/>
            <w:bottom w:val="none" w:sz="0" w:space="0" w:color="auto"/>
            <w:right w:val="none" w:sz="0" w:space="0" w:color="auto"/>
          </w:divBdr>
        </w:div>
        <w:div w:id="1104224379">
          <w:marLeft w:val="640"/>
          <w:marRight w:val="0"/>
          <w:marTop w:val="0"/>
          <w:marBottom w:val="0"/>
          <w:divBdr>
            <w:top w:val="none" w:sz="0" w:space="0" w:color="auto"/>
            <w:left w:val="none" w:sz="0" w:space="0" w:color="auto"/>
            <w:bottom w:val="none" w:sz="0" w:space="0" w:color="auto"/>
            <w:right w:val="none" w:sz="0" w:space="0" w:color="auto"/>
          </w:divBdr>
        </w:div>
        <w:div w:id="1119563587">
          <w:marLeft w:val="640"/>
          <w:marRight w:val="0"/>
          <w:marTop w:val="0"/>
          <w:marBottom w:val="0"/>
          <w:divBdr>
            <w:top w:val="none" w:sz="0" w:space="0" w:color="auto"/>
            <w:left w:val="none" w:sz="0" w:space="0" w:color="auto"/>
            <w:bottom w:val="none" w:sz="0" w:space="0" w:color="auto"/>
            <w:right w:val="none" w:sz="0" w:space="0" w:color="auto"/>
          </w:divBdr>
        </w:div>
        <w:div w:id="1175148750">
          <w:marLeft w:val="640"/>
          <w:marRight w:val="0"/>
          <w:marTop w:val="0"/>
          <w:marBottom w:val="0"/>
          <w:divBdr>
            <w:top w:val="none" w:sz="0" w:space="0" w:color="auto"/>
            <w:left w:val="none" w:sz="0" w:space="0" w:color="auto"/>
            <w:bottom w:val="none" w:sz="0" w:space="0" w:color="auto"/>
            <w:right w:val="none" w:sz="0" w:space="0" w:color="auto"/>
          </w:divBdr>
        </w:div>
        <w:div w:id="1312321720">
          <w:marLeft w:val="640"/>
          <w:marRight w:val="0"/>
          <w:marTop w:val="0"/>
          <w:marBottom w:val="0"/>
          <w:divBdr>
            <w:top w:val="none" w:sz="0" w:space="0" w:color="auto"/>
            <w:left w:val="none" w:sz="0" w:space="0" w:color="auto"/>
            <w:bottom w:val="none" w:sz="0" w:space="0" w:color="auto"/>
            <w:right w:val="none" w:sz="0" w:space="0" w:color="auto"/>
          </w:divBdr>
        </w:div>
        <w:div w:id="1402024869">
          <w:marLeft w:val="640"/>
          <w:marRight w:val="0"/>
          <w:marTop w:val="0"/>
          <w:marBottom w:val="0"/>
          <w:divBdr>
            <w:top w:val="none" w:sz="0" w:space="0" w:color="auto"/>
            <w:left w:val="none" w:sz="0" w:space="0" w:color="auto"/>
            <w:bottom w:val="none" w:sz="0" w:space="0" w:color="auto"/>
            <w:right w:val="none" w:sz="0" w:space="0" w:color="auto"/>
          </w:divBdr>
        </w:div>
        <w:div w:id="1429229039">
          <w:marLeft w:val="640"/>
          <w:marRight w:val="0"/>
          <w:marTop w:val="0"/>
          <w:marBottom w:val="0"/>
          <w:divBdr>
            <w:top w:val="none" w:sz="0" w:space="0" w:color="auto"/>
            <w:left w:val="none" w:sz="0" w:space="0" w:color="auto"/>
            <w:bottom w:val="none" w:sz="0" w:space="0" w:color="auto"/>
            <w:right w:val="none" w:sz="0" w:space="0" w:color="auto"/>
          </w:divBdr>
        </w:div>
        <w:div w:id="1538350810">
          <w:marLeft w:val="640"/>
          <w:marRight w:val="0"/>
          <w:marTop w:val="0"/>
          <w:marBottom w:val="0"/>
          <w:divBdr>
            <w:top w:val="none" w:sz="0" w:space="0" w:color="auto"/>
            <w:left w:val="none" w:sz="0" w:space="0" w:color="auto"/>
            <w:bottom w:val="none" w:sz="0" w:space="0" w:color="auto"/>
            <w:right w:val="none" w:sz="0" w:space="0" w:color="auto"/>
          </w:divBdr>
        </w:div>
        <w:div w:id="1600140961">
          <w:marLeft w:val="640"/>
          <w:marRight w:val="0"/>
          <w:marTop w:val="0"/>
          <w:marBottom w:val="0"/>
          <w:divBdr>
            <w:top w:val="none" w:sz="0" w:space="0" w:color="auto"/>
            <w:left w:val="none" w:sz="0" w:space="0" w:color="auto"/>
            <w:bottom w:val="none" w:sz="0" w:space="0" w:color="auto"/>
            <w:right w:val="none" w:sz="0" w:space="0" w:color="auto"/>
          </w:divBdr>
        </w:div>
        <w:div w:id="1767648847">
          <w:marLeft w:val="640"/>
          <w:marRight w:val="0"/>
          <w:marTop w:val="0"/>
          <w:marBottom w:val="0"/>
          <w:divBdr>
            <w:top w:val="none" w:sz="0" w:space="0" w:color="auto"/>
            <w:left w:val="none" w:sz="0" w:space="0" w:color="auto"/>
            <w:bottom w:val="none" w:sz="0" w:space="0" w:color="auto"/>
            <w:right w:val="none" w:sz="0" w:space="0" w:color="auto"/>
          </w:divBdr>
        </w:div>
        <w:div w:id="1798139490">
          <w:marLeft w:val="640"/>
          <w:marRight w:val="0"/>
          <w:marTop w:val="0"/>
          <w:marBottom w:val="0"/>
          <w:divBdr>
            <w:top w:val="none" w:sz="0" w:space="0" w:color="auto"/>
            <w:left w:val="none" w:sz="0" w:space="0" w:color="auto"/>
            <w:bottom w:val="none" w:sz="0" w:space="0" w:color="auto"/>
            <w:right w:val="none" w:sz="0" w:space="0" w:color="auto"/>
          </w:divBdr>
        </w:div>
        <w:div w:id="1822846264">
          <w:marLeft w:val="640"/>
          <w:marRight w:val="0"/>
          <w:marTop w:val="0"/>
          <w:marBottom w:val="0"/>
          <w:divBdr>
            <w:top w:val="none" w:sz="0" w:space="0" w:color="auto"/>
            <w:left w:val="none" w:sz="0" w:space="0" w:color="auto"/>
            <w:bottom w:val="none" w:sz="0" w:space="0" w:color="auto"/>
            <w:right w:val="none" w:sz="0" w:space="0" w:color="auto"/>
          </w:divBdr>
        </w:div>
        <w:div w:id="1867986695">
          <w:marLeft w:val="640"/>
          <w:marRight w:val="0"/>
          <w:marTop w:val="0"/>
          <w:marBottom w:val="0"/>
          <w:divBdr>
            <w:top w:val="none" w:sz="0" w:space="0" w:color="auto"/>
            <w:left w:val="none" w:sz="0" w:space="0" w:color="auto"/>
            <w:bottom w:val="none" w:sz="0" w:space="0" w:color="auto"/>
            <w:right w:val="none" w:sz="0" w:space="0" w:color="auto"/>
          </w:divBdr>
        </w:div>
        <w:div w:id="2072994080">
          <w:marLeft w:val="640"/>
          <w:marRight w:val="0"/>
          <w:marTop w:val="0"/>
          <w:marBottom w:val="0"/>
          <w:divBdr>
            <w:top w:val="none" w:sz="0" w:space="0" w:color="auto"/>
            <w:left w:val="none" w:sz="0" w:space="0" w:color="auto"/>
            <w:bottom w:val="none" w:sz="0" w:space="0" w:color="auto"/>
            <w:right w:val="none" w:sz="0" w:space="0" w:color="auto"/>
          </w:divBdr>
        </w:div>
      </w:divsChild>
    </w:div>
    <w:div w:id="925305427">
      <w:bodyDiv w:val="1"/>
      <w:marLeft w:val="0"/>
      <w:marRight w:val="0"/>
      <w:marTop w:val="0"/>
      <w:marBottom w:val="0"/>
      <w:divBdr>
        <w:top w:val="none" w:sz="0" w:space="0" w:color="auto"/>
        <w:left w:val="none" w:sz="0" w:space="0" w:color="auto"/>
        <w:bottom w:val="none" w:sz="0" w:space="0" w:color="auto"/>
        <w:right w:val="none" w:sz="0" w:space="0" w:color="auto"/>
      </w:divBdr>
    </w:div>
    <w:div w:id="941376403">
      <w:bodyDiv w:val="1"/>
      <w:marLeft w:val="0"/>
      <w:marRight w:val="0"/>
      <w:marTop w:val="0"/>
      <w:marBottom w:val="0"/>
      <w:divBdr>
        <w:top w:val="none" w:sz="0" w:space="0" w:color="auto"/>
        <w:left w:val="none" w:sz="0" w:space="0" w:color="auto"/>
        <w:bottom w:val="none" w:sz="0" w:space="0" w:color="auto"/>
        <w:right w:val="none" w:sz="0" w:space="0" w:color="auto"/>
      </w:divBdr>
      <w:divsChild>
        <w:div w:id="40793922">
          <w:marLeft w:val="640"/>
          <w:marRight w:val="0"/>
          <w:marTop w:val="0"/>
          <w:marBottom w:val="0"/>
          <w:divBdr>
            <w:top w:val="none" w:sz="0" w:space="0" w:color="auto"/>
            <w:left w:val="none" w:sz="0" w:space="0" w:color="auto"/>
            <w:bottom w:val="none" w:sz="0" w:space="0" w:color="auto"/>
            <w:right w:val="none" w:sz="0" w:space="0" w:color="auto"/>
          </w:divBdr>
        </w:div>
        <w:div w:id="98306931">
          <w:marLeft w:val="640"/>
          <w:marRight w:val="0"/>
          <w:marTop w:val="0"/>
          <w:marBottom w:val="0"/>
          <w:divBdr>
            <w:top w:val="none" w:sz="0" w:space="0" w:color="auto"/>
            <w:left w:val="none" w:sz="0" w:space="0" w:color="auto"/>
            <w:bottom w:val="none" w:sz="0" w:space="0" w:color="auto"/>
            <w:right w:val="none" w:sz="0" w:space="0" w:color="auto"/>
          </w:divBdr>
        </w:div>
        <w:div w:id="170066018">
          <w:marLeft w:val="640"/>
          <w:marRight w:val="0"/>
          <w:marTop w:val="0"/>
          <w:marBottom w:val="0"/>
          <w:divBdr>
            <w:top w:val="none" w:sz="0" w:space="0" w:color="auto"/>
            <w:left w:val="none" w:sz="0" w:space="0" w:color="auto"/>
            <w:bottom w:val="none" w:sz="0" w:space="0" w:color="auto"/>
            <w:right w:val="none" w:sz="0" w:space="0" w:color="auto"/>
          </w:divBdr>
        </w:div>
        <w:div w:id="435058219">
          <w:marLeft w:val="640"/>
          <w:marRight w:val="0"/>
          <w:marTop w:val="0"/>
          <w:marBottom w:val="0"/>
          <w:divBdr>
            <w:top w:val="none" w:sz="0" w:space="0" w:color="auto"/>
            <w:left w:val="none" w:sz="0" w:space="0" w:color="auto"/>
            <w:bottom w:val="none" w:sz="0" w:space="0" w:color="auto"/>
            <w:right w:val="none" w:sz="0" w:space="0" w:color="auto"/>
          </w:divBdr>
        </w:div>
        <w:div w:id="467432157">
          <w:marLeft w:val="640"/>
          <w:marRight w:val="0"/>
          <w:marTop w:val="0"/>
          <w:marBottom w:val="0"/>
          <w:divBdr>
            <w:top w:val="none" w:sz="0" w:space="0" w:color="auto"/>
            <w:left w:val="none" w:sz="0" w:space="0" w:color="auto"/>
            <w:bottom w:val="none" w:sz="0" w:space="0" w:color="auto"/>
            <w:right w:val="none" w:sz="0" w:space="0" w:color="auto"/>
          </w:divBdr>
        </w:div>
        <w:div w:id="610624324">
          <w:marLeft w:val="640"/>
          <w:marRight w:val="0"/>
          <w:marTop w:val="0"/>
          <w:marBottom w:val="0"/>
          <w:divBdr>
            <w:top w:val="none" w:sz="0" w:space="0" w:color="auto"/>
            <w:left w:val="none" w:sz="0" w:space="0" w:color="auto"/>
            <w:bottom w:val="none" w:sz="0" w:space="0" w:color="auto"/>
            <w:right w:val="none" w:sz="0" w:space="0" w:color="auto"/>
          </w:divBdr>
        </w:div>
        <w:div w:id="639309687">
          <w:marLeft w:val="640"/>
          <w:marRight w:val="0"/>
          <w:marTop w:val="0"/>
          <w:marBottom w:val="0"/>
          <w:divBdr>
            <w:top w:val="none" w:sz="0" w:space="0" w:color="auto"/>
            <w:left w:val="none" w:sz="0" w:space="0" w:color="auto"/>
            <w:bottom w:val="none" w:sz="0" w:space="0" w:color="auto"/>
            <w:right w:val="none" w:sz="0" w:space="0" w:color="auto"/>
          </w:divBdr>
        </w:div>
        <w:div w:id="712777937">
          <w:marLeft w:val="640"/>
          <w:marRight w:val="0"/>
          <w:marTop w:val="0"/>
          <w:marBottom w:val="0"/>
          <w:divBdr>
            <w:top w:val="none" w:sz="0" w:space="0" w:color="auto"/>
            <w:left w:val="none" w:sz="0" w:space="0" w:color="auto"/>
            <w:bottom w:val="none" w:sz="0" w:space="0" w:color="auto"/>
            <w:right w:val="none" w:sz="0" w:space="0" w:color="auto"/>
          </w:divBdr>
        </w:div>
        <w:div w:id="749889486">
          <w:marLeft w:val="640"/>
          <w:marRight w:val="0"/>
          <w:marTop w:val="0"/>
          <w:marBottom w:val="0"/>
          <w:divBdr>
            <w:top w:val="none" w:sz="0" w:space="0" w:color="auto"/>
            <w:left w:val="none" w:sz="0" w:space="0" w:color="auto"/>
            <w:bottom w:val="none" w:sz="0" w:space="0" w:color="auto"/>
            <w:right w:val="none" w:sz="0" w:space="0" w:color="auto"/>
          </w:divBdr>
        </w:div>
        <w:div w:id="790632459">
          <w:marLeft w:val="640"/>
          <w:marRight w:val="0"/>
          <w:marTop w:val="0"/>
          <w:marBottom w:val="0"/>
          <w:divBdr>
            <w:top w:val="none" w:sz="0" w:space="0" w:color="auto"/>
            <w:left w:val="none" w:sz="0" w:space="0" w:color="auto"/>
            <w:bottom w:val="none" w:sz="0" w:space="0" w:color="auto"/>
            <w:right w:val="none" w:sz="0" w:space="0" w:color="auto"/>
          </w:divBdr>
        </w:div>
        <w:div w:id="909197214">
          <w:marLeft w:val="640"/>
          <w:marRight w:val="0"/>
          <w:marTop w:val="0"/>
          <w:marBottom w:val="0"/>
          <w:divBdr>
            <w:top w:val="none" w:sz="0" w:space="0" w:color="auto"/>
            <w:left w:val="none" w:sz="0" w:space="0" w:color="auto"/>
            <w:bottom w:val="none" w:sz="0" w:space="0" w:color="auto"/>
            <w:right w:val="none" w:sz="0" w:space="0" w:color="auto"/>
          </w:divBdr>
        </w:div>
        <w:div w:id="1040324445">
          <w:marLeft w:val="640"/>
          <w:marRight w:val="0"/>
          <w:marTop w:val="0"/>
          <w:marBottom w:val="0"/>
          <w:divBdr>
            <w:top w:val="none" w:sz="0" w:space="0" w:color="auto"/>
            <w:left w:val="none" w:sz="0" w:space="0" w:color="auto"/>
            <w:bottom w:val="none" w:sz="0" w:space="0" w:color="auto"/>
            <w:right w:val="none" w:sz="0" w:space="0" w:color="auto"/>
          </w:divBdr>
        </w:div>
        <w:div w:id="1068184887">
          <w:marLeft w:val="640"/>
          <w:marRight w:val="0"/>
          <w:marTop w:val="0"/>
          <w:marBottom w:val="0"/>
          <w:divBdr>
            <w:top w:val="none" w:sz="0" w:space="0" w:color="auto"/>
            <w:left w:val="none" w:sz="0" w:space="0" w:color="auto"/>
            <w:bottom w:val="none" w:sz="0" w:space="0" w:color="auto"/>
            <w:right w:val="none" w:sz="0" w:space="0" w:color="auto"/>
          </w:divBdr>
        </w:div>
        <w:div w:id="1111587825">
          <w:marLeft w:val="640"/>
          <w:marRight w:val="0"/>
          <w:marTop w:val="0"/>
          <w:marBottom w:val="0"/>
          <w:divBdr>
            <w:top w:val="none" w:sz="0" w:space="0" w:color="auto"/>
            <w:left w:val="none" w:sz="0" w:space="0" w:color="auto"/>
            <w:bottom w:val="none" w:sz="0" w:space="0" w:color="auto"/>
            <w:right w:val="none" w:sz="0" w:space="0" w:color="auto"/>
          </w:divBdr>
        </w:div>
        <w:div w:id="1171683475">
          <w:marLeft w:val="640"/>
          <w:marRight w:val="0"/>
          <w:marTop w:val="0"/>
          <w:marBottom w:val="0"/>
          <w:divBdr>
            <w:top w:val="none" w:sz="0" w:space="0" w:color="auto"/>
            <w:left w:val="none" w:sz="0" w:space="0" w:color="auto"/>
            <w:bottom w:val="none" w:sz="0" w:space="0" w:color="auto"/>
            <w:right w:val="none" w:sz="0" w:space="0" w:color="auto"/>
          </w:divBdr>
        </w:div>
        <w:div w:id="1196848346">
          <w:marLeft w:val="640"/>
          <w:marRight w:val="0"/>
          <w:marTop w:val="0"/>
          <w:marBottom w:val="0"/>
          <w:divBdr>
            <w:top w:val="none" w:sz="0" w:space="0" w:color="auto"/>
            <w:left w:val="none" w:sz="0" w:space="0" w:color="auto"/>
            <w:bottom w:val="none" w:sz="0" w:space="0" w:color="auto"/>
            <w:right w:val="none" w:sz="0" w:space="0" w:color="auto"/>
          </w:divBdr>
        </w:div>
        <w:div w:id="1262761859">
          <w:marLeft w:val="640"/>
          <w:marRight w:val="0"/>
          <w:marTop w:val="0"/>
          <w:marBottom w:val="0"/>
          <w:divBdr>
            <w:top w:val="none" w:sz="0" w:space="0" w:color="auto"/>
            <w:left w:val="none" w:sz="0" w:space="0" w:color="auto"/>
            <w:bottom w:val="none" w:sz="0" w:space="0" w:color="auto"/>
            <w:right w:val="none" w:sz="0" w:space="0" w:color="auto"/>
          </w:divBdr>
        </w:div>
        <w:div w:id="1304039587">
          <w:marLeft w:val="640"/>
          <w:marRight w:val="0"/>
          <w:marTop w:val="0"/>
          <w:marBottom w:val="0"/>
          <w:divBdr>
            <w:top w:val="none" w:sz="0" w:space="0" w:color="auto"/>
            <w:left w:val="none" w:sz="0" w:space="0" w:color="auto"/>
            <w:bottom w:val="none" w:sz="0" w:space="0" w:color="auto"/>
            <w:right w:val="none" w:sz="0" w:space="0" w:color="auto"/>
          </w:divBdr>
        </w:div>
        <w:div w:id="1357538586">
          <w:marLeft w:val="640"/>
          <w:marRight w:val="0"/>
          <w:marTop w:val="0"/>
          <w:marBottom w:val="0"/>
          <w:divBdr>
            <w:top w:val="none" w:sz="0" w:space="0" w:color="auto"/>
            <w:left w:val="none" w:sz="0" w:space="0" w:color="auto"/>
            <w:bottom w:val="none" w:sz="0" w:space="0" w:color="auto"/>
            <w:right w:val="none" w:sz="0" w:space="0" w:color="auto"/>
          </w:divBdr>
        </w:div>
        <w:div w:id="1384674211">
          <w:marLeft w:val="640"/>
          <w:marRight w:val="0"/>
          <w:marTop w:val="0"/>
          <w:marBottom w:val="0"/>
          <w:divBdr>
            <w:top w:val="none" w:sz="0" w:space="0" w:color="auto"/>
            <w:left w:val="none" w:sz="0" w:space="0" w:color="auto"/>
            <w:bottom w:val="none" w:sz="0" w:space="0" w:color="auto"/>
            <w:right w:val="none" w:sz="0" w:space="0" w:color="auto"/>
          </w:divBdr>
        </w:div>
        <w:div w:id="1421213898">
          <w:marLeft w:val="640"/>
          <w:marRight w:val="0"/>
          <w:marTop w:val="0"/>
          <w:marBottom w:val="0"/>
          <w:divBdr>
            <w:top w:val="none" w:sz="0" w:space="0" w:color="auto"/>
            <w:left w:val="none" w:sz="0" w:space="0" w:color="auto"/>
            <w:bottom w:val="none" w:sz="0" w:space="0" w:color="auto"/>
            <w:right w:val="none" w:sz="0" w:space="0" w:color="auto"/>
          </w:divBdr>
        </w:div>
        <w:div w:id="1439367883">
          <w:marLeft w:val="640"/>
          <w:marRight w:val="0"/>
          <w:marTop w:val="0"/>
          <w:marBottom w:val="0"/>
          <w:divBdr>
            <w:top w:val="none" w:sz="0" w:space="0" w:color="auto"/>
            <w:left w:val="none" w:sz="0" w:space="0" w:color="auto"/>
            <w:bottom w:val="none" w:sz="0" w:space="0" w:color="auto"/>
            <w:right w:val="none" w:sz="0" w:space="0" w:color="auto"/>
          </w:divBdr>
        </w:div>
        <w:div w:id="1480801078">
          <w:marLeft w:val="640"/>
          <w:marRight w:val="0"/>
          <w:marTop w:val="0"/>
          <w:marBottom w:val="0"/>
          <w:divBdr>
            <w:top w:val="none" w:sz="0" w:space="0" w:color="auto"/>
            <w:left w:val="none" w:sz="0" w:space="0" w:color="auto"/>
            <w:bottom w:val="none" w:sz="0" w:space="0" w:color="auto"/>
            <w:right w:val="none" w:sz="0" w:space="0" w:color="auto"/>
          </w:divBdr>
        </w:div>
        <w:div w:id="1530726688">
          <w:marLeft w:val="640"/>
          <w:marRight w:val="0"/>
          <w:marTop w:val="0"/>
          <w:marBottom w:val="0"/>
          <w:divBdr>
            <w:top w:val="none" w:sz="0" w:space="0" w:color="auto"/>
            <w:left w:val="none" w:sz="0" w:space="0" w:color="auto"/>
            <w:bottom w:val="none" w:sz="0" w:space="0" w:color="auto"/>
            <w:right w:val="none" w:sz="0" w:space="0" w:color="auto"/>
          </w:divBdr>
        </w:div>
        <w:div w:id="1540514788">
          <w:marLeft w:val="640"/>
          <w:marRight w:val="0"/>
          <w:marTop w:val="0"/>
          <w:marBottom w:val="0"/>
          <w:divBdr>
            <w:top w:val="none" w:sz="0" w:space="0" w:color="auto"/>
            <w:left w:val="none" w:sz="0" w:space="0" w:color="auto"/>
            <w:bottom w:val="none" w:sz="0" w:space="0" w:color="auto"/>
            <w:right w:val="none" w:sz="0" w:space="0" w:color="auto"/>
          </w:divBdr>
        </w:div>
        <w:div w:id="1674146403">
          <w:marLeft w:val="640"/>
          <w:marRight w:val="0"/>
          <w:marTop w:val="0"/>
          <w:marBottom w:val="0"/>
          <w:divBdr>
            <w:top w:val="none" w:sz="0" w:space="0" w:color="auto"/>
            <w:left w:val="none" w:sz="0" w:space="0" w:color="auto"/>
            <w:bottom w:val="none" w:sz="0" w:space="0" w:color="auto"/>
            <w:right w:val="none" w:sz="0" w:space="0" w:color="auto"/>
          </w:divBdr>
        </w:div>
        <w:div w:id="1706514770">
          <w:marLeft w:val="640"/>
          <w:marRight w:val="0"/>
          <w:marTop w:val="0"/>
          <w:marBottom w:val="0"/>
          <w:divBdr>
            <w:top w:val="none" w:sz="0" w:space="0" w:color="auto"/>
            <w:left w:val="none" w:sz="0" w:space="0" w:color="auto"/>
            <w:bottom w:val="none" w:sz="0" w:space="0" w:color="auto"/>
            <w:right w:val="none" w:sz="0" w:space="0" w:color="auto"/>
          </w:divBdr>
        </w:div>
        <w:div w:id="1720393033">
          <w:marLeft w:val="640"/>
          <w:marRight w:val="0"/>
          <w:marTop w:val="0"/>
          <w:marBottom w:val="0"/>
          <w:divBdr>
            <w:top w:val="none" w:sz="0" w:space="0" w:color="auto"/>
            <w:left w:val="none" w:sz="0" w:space="0" w:color="auto"/>
            <w:bottom w:val="none" w:sz="0" w:space="0" w:color="auto"/>
            <w:right w:val="none" w:sz="0" w:space="0" w:color="auto"/>
          </w:divBdr>
        </w:div>
        <w:div w:id="1809401101">
          <w:marLeft w:val="640"/>
          <w:marRight w:val="0"/>
          <w:marTop w:val="0"/>
          <w:marBottom w:val="0"/>
          <w:divBdr>
            <w:top w:val="none" w:sz="0" w:space="0" w:color="auto"/>
            <w:left w:val="none" w:sz="0" w:space="0" w:color="auto"/>
            <w:bottom w:val="none" w:sz="0" w:space="0" w:color="auto"/>
            <w:right w:val="none" w:sz="0" w:space="0" w:color="auto"/>
          </w:divBdr>
        </w:div>
        <w:div w:id="1877810163">
          <w:marLeft w:val="640"/>
          <w:marRight w:val="0"/>
          <w:marTop w:val="0"/>
          <w:marBottom w:val="0"/>
          <w:divBdr>
            <w:top w:val="none" w:sz="0" w:space="0" w:color="auto"/>
            <w:left w:val="none" w:sz="0" w:space="0" w:color="auto"/>
            <w:bottom w:val="none" w:sz="0" w:space="0" w:color="auto"/>
            <w:right w:val="none" w:sz="0" w:space="0" w:color="auto"/>
          </w:divBdr>
        </w:div>
        <w:div w:id="1896576941">
          <w:marLeft w:val="640"/>
          <w:marRight w:val="0"/>
          <w:marTop w:val="0"/>
          <w:marBottom w:val="0"/>
          <w:divBdr>
            <w:top w:val="none" w:sz="0" w:space="0" w:color="auto"/>
            <w:left w:val="none" w:sz="0" w:space="0" w:color="auto"/>
            <w:bottom w:val="none" w:sz="0" w:space="0" w:color="auto"/>
            <w:right w:val="none" w:sz="0" w:space="0" w:color="auto"/>
          </w:divBdr>
        </w:div>
        <w:div w:id="2052880965">
          <w:marLeft w:val="640"/>
          <w:marRight w:val="0"/>
          <w:marTop w:val="0"/>
          <w:marBottom w:val="0"/>
          <w:divBdr>
            <w:top w:val="none" w:sz="0" w:space="0" w:color="auto"/>
            <w:left w:val="none" w:sz="0" w:space="0" w:color="auto"/>
            <w:bottom w:val="none" w:sz="0" w:space="0" w:color="auto"/>
            <w:right w:val="none" w:sz="0" w:space="0" w:color="auto"/>
          </w:divBdr>
        </w:div>
      </w:divsChild>
    </w:div>
    <w:div w:id="1010761745">
      <w:bodyDiv w:val="1"/>
      <w:marLeft w:val="0"/>
      <w:marRight w:val="0"/>
      <w:marTop w:val="0"/>
      <w:marBottom w:val="0"/>
      <w:divBdr>
        <w:top w:val="none" w:sz="0" w:space="0" w:color="auto"/>
        <w:left w:val="none" w:sz="0" w:space="0" w:color="auto"/>
        <w:bottom w:val="none" w:sz="0" w:space="0" w:color="auto"/>
        <w:right w:val="none" w:sz="0" w:space="0" w:color="auto"/>
      </w:divBdr>
    </w:div>
    <w:div w:id="1019039644">
      <w:bodyDiv w:val="1"/>
      <w:marLeft w:val="0"/>
      <w:marRight w:val="0"/>
      <w:marTop w:val="0"/>
      <w:marBottom w:val="0"/>
      <w:divBdr>
        <w:top w:val="none" w:sz="0" w:space="0" w:color="auto"/>
        <w:left w:val="none" w:sz="0" w:space="0" w:color="auto"/>
        <w:bottom w:val="none" w:sz="0" w:space="0" w:color="auto"/>
        <w:right w:val="none" w:sz="0" w:space="0" w:color="auto"/>
      </w:divBdr>
    </w:div>
    <w:div w:id="1040782938">
      <w:bodyDiv w:val="1"/>
      <w:marLeft w:val="0"/>
      <w:marRight w:val="0"/>
      <w:marTop w:val="0"/>
      <w:marBottom w:val="0"/>
      <w:divBdr>
        <w:top w:val="none" w:sz="0" w:space="0" w:color="auto"/>
        <w:left w:val="none" w:sz="0" w:space="0" w:color="auto"/>
        <w:bottom w:val="none" w:sz="0" w:space="0" w:color="auto"/>
        <w:right w:val="none" w:sz="0" w:space="0" w:color="auto"/>
      </w:divBdr>
    </w:div>
    <w:div w:id="1080710328">
      <w:bodyDiv w:val="1"/>
      <w:marLeft w:val="0"/>
      <w:marRight w:val="0"/>
      <w:marTop w:val="0"/>
      <w:marBottom w:val="0"/>
      <w:divBdr>
        <w:top w:val="none" w:sz="0" w:space="0" w:color="auto"/>
        <w:left w:val="none" w:sz="0" w:space="0" w:color="auto"/>
        <w:bottom w:val="none" w:sz="0" w:space="0" w:color="auto"/>
        <w:right w:val="none" w:sz="0" w:space="0" w:color="auto"/>
      </w:divBdr>
    </w:div>
    <w:div w:id="1131745222">
      <w:bodyDiv w:val="1"/>
      <w:marLeft w:val="0"/>
      <w:marRight w:val="0"/>
      <w:marTop w:val="0"/>
      <w:marBottom w:val="0"/>
      <w:divBdr>
        <w:top w:val="none" w:sz="0" w:space="0" w:color="auto"/>
        <w:left w:val="none" w:sz="0" w:space="0" w:color="auto"/>
        <w:bottom w:val="none" w:sz="0" w:space="0" w:color="auto"/>
        <w:right w:val="none" w:sz="0" w:space="0" w:color="auto"/>
      </w:divBdr>
      <w:divsChild>
        <w:div w:id="30107185">
          <w:marLeft w:val="640"/>
          <w:marRight w:val="0"/>
          <w:marTop w:val="0"/>
          <w:marBottom w:val="0"/>
          <w:divBdr>
            <w:top w:val="none" w:sz="0" w:space="0" w:color="auto"/>
            <w:left w:val="none" w:sz="0" w:space="0" w:color="auto"/>
            <w:bottom w:val="none" w:sz="0" w:space="0" w:color="auto"/>
            <w:right w:val="none" w:sz="0" w:space="0" w:color="auto"/>
          </w:divBdr>
        </w:div>
        <w:div w:id="167447681">
          <w:marLeft w:val="640"/>
          <w:marRight w:val="0"/>
          <w:marTop w:val="0"/>
          <w:marBottom w:val="0"/>
          <w:divBdr>
            <w:top w:val="none" w:sz="0" w:space="0" w:color="auto"/>
            <w:left w:val="none" w:sz="0" w:space="0" w:color="auto"/>
            <w:bottom w:val="none" w:sz="0" w:space="0" w:color="auto"/>
            <w:right w:val="none" w:sz="0" w:space="0" w:color="auto"/>
          </w:divBdr>
        </w:div>
        <w:div w:id="278101029">
          <w:marLeft w:val="640"/>
          <w:marRight w:val="0"/>
          <w:marTop w:val="0"/>
          <w:marBottom w:val="0"/>
          <w:divBdr>
            <w:top w:val="none" w:sz="0" w:space="0" w:color="auto"/>
            <w:left w:val="none" w:sz="0" w:space="0" w:color="auto"/>
            <w:bottom w:val="none" w:sz="0" w:space="0" w:color="auto"/>
            <w:right w:val="none" w:sz="0" w:space="0" w:color="auto"/>
          </w:divBdr>
        </w:div>
        <w:div w:id="397243773">
          <w:marLeft w:val="640"/>
          <w:marRight w:val="0"/>
          <w:marTop w:val="0"/>
          <w:marBottom w:val="0"/>
          <w:divBdr>
            <w:top w:val="none" w:sz="0" w:space="0" w:color="auto"/>
            <w:left w:val="none" w:sz="0" w:space="0" w:color="auto"/>
            <w:bottom w:val="none" w:sz="0" w:space="0" w:color="auto"/>
            <w:right w:val="none" w:sz="0" w:space="0" w:color="auto"/>
          </w:divBdr>
        </w:div>
        <w:div w:id="490408624">
          <w:marLeft w:val="640"/>
          <w:marRight w:val="0"/>
          <w:marTop w:val="0"/>
          <w:marBottom w:val="0"/>
          <w:divBdr>
            <w:top w:val="none" w:sz="0" w:space="0" w:color="auto"/>
            <w:left w:val="none" w:sz="0" w:space="0" w:color="auto"/>
            <w:bottom w:val="none" w:sz="0" w:space="0" w:color="auto"/>
            <w:right w:val="none" w:sz="0" w:space="0" w:color="auto"/>
          </w:divBdr>
        </w:div>
        <w:div w:id="501704411">
          <w:marLeft w:val="640"/>
          <w:marRight w:val="0"/>
          <w:marTop w:val="0"/>
          <w:marBottom w:val="0"/>
          <w:divBdr>
            <w:top w:val="none" w:sz="0" w:space="0" w:color="auto"/>
            <w:left w:val="none" w:sz="0" w:space="0" w:color="auto"/>
            <w:bottom w:val="none" w:sz="0" w:space="0" w:color="auto"/>
            <w:right w:val="none" w:sz="0" w:space="0" w:color="auto"/>
          </w:divBdr>
        </w:div>
        <w:div w:id="609315038">
          <w:marLeft w:val="640"/>
          <w:marRight w:val="0"/>
          <w:marTop w:val="0"/>
          <w:marBottom w:val="0"/>
          <w:divBdr>
            <w:top w:val="none" w:sz="0" w:space="0" w:color="auto"/>
            <w:left w:val="none" w:sz="0" w:space="0" w:color="auto"/>
            <w:bottom w:val="none" w:sz="0" w:space="0" w:color="auto"/>
            <w:right w:val="none" w:sz="0" w:space="0" w:color="auto"/>
          </w:divBdr>
        </w:div>
        <w:div w:id="681929490">
          <w:marLeft w:val="640"/>
          <w:marRight w:val="0"/>
          <w:marTop w:val="0"/>
          <w:marBottom w:val="0"/>
          <w:divBdr>
            <w:top w:val="none" w:sz="0" w:space="0" w:color="auto"/>
            <w:left w:val="none" w:sz="0" w:space="0" w:color="auto"/>
            <w:bottom w:val="none" w:sz="0" w:space="0" w:color="auto"/>
            <w:right w:val="none" w:sz="0" w:space="0" w:color="auto"/>
          </w:divBdr>
        </w:div>
        <w:div w:id="817647456">
          <w:marLeft w:val="640"/>
          <w:marRight w:val="0"/>
          <w:marTop w:val="0"/>
          <w:marBottom w:val="0"/>
          <w:divBdr>
            <w:top w:val="none" w:sz="0" w:space="0" w:color="auto"/>
            <w:left w:val="none" w:sz="0" w:space="0" w:color="auto"/>
            <w:bottom w:val="none" w:sz="0" w:space="0" w:color="auto"/>
            <w:right w:val="none" w:sz="0" w:space="0" w:color="auto"/>
          </w:divBdr>
        </w:div>
        <w:div w:id="834296938">
          <w:marLeft w:val="640"/>
          <w:marRight w:val="0"/>
          <w:marTop w:val="0"/>
          <w:marBottom w:val="0"/>
          <w:divBdr>
            <w:top w:val="none" w:sz="0" w:space="0" w:color="auto"/>
            <w:left w:val="none" w:sz="0" w:space="0" w:color="auto"/>
            <w:bottom w:val="none" w:sz="0" w:space="0" w:color="auto"/>
            <w:right w:val="none" w:sz="0" w:space="0" w:color="auto"/>
          </w:divBdr>
        </w:div>
        <w:div w:id="958804511">
          <w:marLeft w:val="640"/>
          <w:marRight w:val="0"/>
          <w:marTop w:val="0"/>
          <w:marBottom w:val="0"/>
          <w:divBdr>
            <w:top w:val="none" w:sz="0" w:space="0" w:color="auto"/>
            <w:left w:val="none" w:sz="0" w:space="0" w:color="auto"/>
            <w:bottom w:val="none" w:sz="0" w:space="0" w:color="auto"/>
            <w:right w:val="none" w:sz="0" w:space="0" w:color="auto"/>
          </w:divBdr>
        </w:div>
        <w:div w:id="1081103503">
          <w:marLeft w:val="640"/>
          <w:marRight w:val="0"/>
          <w:marTop w:val="0"/>
          <w:marBottom w:val="0"/>
          <w:divBdr>
            <w:top w:val="none" w:sz="0" w:space="0" w:color="auto"/>
            <w:left w:val="none" w:sz="0" w:space="0" w:color="auto"/>
            <w:bottom w:val="none" w:sz="0" w:space="0" w:color="auto"/>
            <w:right w:val="none" w:sz="0" w:space="0" w:color="auto"/>
          </w:divBdr>
        </w:div>
        <w:div w:id="1191989544">
          <w:marLeft w:val="640"/>
          <w:marRight w:val="0"/>
          <w:marTop w:val="0"/>
          <w:marBottom w:val="0"/>
          <w:divBdr>
            <w:top w:val="none" w:sz="0" w:space="0" w:color="auto"/>
            <w:left w:val="none" w:sz="0" w:space="0" w:color="auto"/>
            <w:bottom w:val="none" w:sz="0" w:space="0" w:color="auto"/>
            <w:right w:val="none" w:sz="0" w:space="0" w:color="auto"/>
          </w:divBdr>
        </w:div>
        <w:div w:id="1387096779">
          <w:marLeft w:val="640"/>
          <w:marRight w:val="0"/>
          <w:marTop w:val="0"/>
          <w:marBottom w:val="0"/>
          <w:divBdr>
            <w:top w:val="none" w:sz="0" w:space="0" w:color="auto"/>
            <w:left w:val="none" w:sz="0" w:space="0" w:color="auto"/>
            <w:bottom w:val="none" w:sz="0" w:space="0" w:color="auto"/>
            <w:right w:val="none" w:sz="0" w:space="0" w:color="auto"/>
          </w:divBdr>
        </w:div>
        <w:div w:id="1440178386">
          <w:marLeft w:val="640"/>
          <w:marRight w:val="0"/>
          <w:marTop w:val="0"/>
          <w:marBottom w:val="0"/>
          <w:divBdr>
            <w:top w:val="none" w:sz="0" w:space="0" w:color="auto"/>
            <w:left w:val="none" w:sz="0" w:space="0" w:color="auto"/>
            <w:bottom w:val="none" w:sz="0" w:space="0" w:color="auto"/>
            <w:right w:val="none" w:sz="0" w:space="0" w:color="auto"/>
          </w:divBdr>
        </w:div>
        <w:div w:id="1640302680">
          <w:marLeft w:val="640"/>
          <w:marRight w:val="0"/>
          <w:marTop w:val="0"/>
          <w:marBottom w:val="0"/>
          <w:divBdr>
            <w:top w:val="none" w:sz="0" w:space="0" w:color="auto"/>
            <w:left w:val="none" w:sz="0" w:space="0" w:color="auto"/>
            <w:bottom w:val="none" w:sz="0" w:space="0" w:color="auto"/>
            <w:right w:val="none" w:sz="0" w:space="0" w:color="auto"/>
          </w:divBdr>
        </w:div>
        <w:div w:id="1651321348">
          <w:marLeft w:val="640"/>
          <w:marRight w:val="0"/>
          <w:marTop w:val="0"/>
          <w:marBottom w:val="0"/>
          <w:divBdr>
            <w:top w:val="none" w:sz="0" w:space="0" w:color="auto"/>
            <w:left w:val="none" w:sz="0" w:space="0" w:color="auto"/>
            <w:bottom w:val="none" w:sz="0" w:space="0" w:color="auto"/>
            <w:right w:val="none" w:sz="0" w:space="0" w:color="auto"/>
          </w:divBdr>
        </w:div>
        <w:div w:id="1677533693">
          <w:marLeft w:val="640"/>
          <w:marRight w:val="0"/>
          <w:marTop w:val="0"/>
          <w:marBottom w:val="0"/>
          <w:divBdr>
            <w:top w:val="none" w:sz="0" w:space="0" w:color="auto"/>
            <w:left w:val="none" w:sz="0" w:space="0" w:color="auto"/>
            <w:bottom w:val="none" w:sz="0" w:space="0" w:color="auto"/>
            <w:right w:val="none" w:sz="0" w:space="0" w:color="auto"/>
          </w:divBdr>
        </w:div>
        <w:div w:id="1683782417">
          <w:marLeft w:val="640"/>
          <w:marRight w:val="0"/>
          <w:marTop w:val="0"/>
          <w:marBottom w:val="0"/>
          <w:divBdr>
            <w:top w:val="none" w:sz="0" w:space="0" w:color="auto"/>
            <w:left w:val="none" w:sz="0" w:space="0" w:color="auto"/>
            <w:bottom w:val="none" w:sz="0" w:space="0" w:color="auto"/>
            <w:right w:val="none" w:sz="0" w:space="0" w:color="auto"/>
          </w:divBdr>
        </w:div>
        <w:div w:id="1793404003">
          <w:marLeft w:val="640"/>
          <w:marRight w:val="0"/>
          <w:marTop w:val="0"/>
          <w:marBottom w:val="0"/>
          <w:divBdr>
            <w:top w:val="none" w:sz="0" w:space="0" w:color="auto"/>
            <w:left w:val="none" w:sz="0" w:space="0" w:color="auto"/>
            <w:bottom w:val="none" w:sz="0" w:space="0" w:color="auto"/>
            <w:right w:val="none" w:sz="0" w:space="0" w:color="auto"/>
          </w:divBdr>
        </w:div>
        <w:div w:id="1866477200">
          <w:marLeft w:val="640"/>
          <w:marRight w:val="0"/>
          <w:marTop w:val="0"/>
          <w:marBottom w:val="0"/>
          <w:divBdr>
            <w:top w:val="none" w:sz="0" w:space="0" w:color="auto"/>
            <w:left w:val="none" w:sz="0" w:space="0" w:color="auto"/>
            <w:bottom w:val="none" w:sz="0" w:space="0" w:color="auto"/>
            <w:right w:val="none" w:sz="0" w:space="0" w:color="auto"/>
          </w:divBdr>
        </w:div>
        <w:div w:id="1874416647">
          <w:marLeft w:val="640"/>
          <w:marRight w:val="0"/>
          <w:marTop w:val="0"/>
          <w:marBottom w:val="0"/>
          <w:divBdr>
            <w:top w:val="none" w:sz="0" w:space="0" w:color="auto"/>
            <w:left w:val="none" w:sz="0" w:space="0" w:color="auto"/>
            <w:bottom w:val="none" w:sz="0" w:space="0" w:color="auto"/>
            <w:right w:val="none" w:sz="0" w:space="0" w:color="auto"/>
          </w:divBdr>
        </w:div>
        <w:div w:id="1934589500">
          <w:marLeft w:val="640"/>
          <w:marRight w:val="0"/>
          <w:marTop w:val="0"/>
          <w:marBottom w:val="0"/>
          <w:divBdr>
            <w:top w:val="none" w:sz="0" w:space="0" w:color="auto"/>
            <w:left w:val="none" w:sz="0" w:space="0" w:color="auto"/>
            <w:bottom w:val="none" w:sz="0" w:space="0" w:color="auto"/>
            <w:right w:val="none" w:sz="0" w:space="0" w:color="auto"/>
          </w:divBdr>
        </w:div>
        <w:div w:id="2088572735">
          <w:marLeft w:val="640"/>
          <w:marRight w:val="0"/>
          <w:marTop w:val="0"/>
          <w:marBottom w:val="0"/>
          <w:divBdr>
            <w:top w:val="none" w:sz="0" w:space="0" w:color="auto"/>
            <w:left w:val="none" w:sz="0" w:space="0" w:color="auto"/>
            <w:bottom w:val="none" w:sz="0" w:space="0" w:color="auto"/>
            <w:right w:val="none" w:sz="0" w:space="0" w:color="auto"/>
          </w:divBdr>
        </w:div>
        <w:div w:id="2090689828">
          <w:marLeft w:val="640"/>
          <w:marRight w:val="0"/>
          <w:marTop w:val="0"/>
          <w:marBottom w:val="0"/>
          <w:divBdr>
            <w:top w:val="none" w:sz="0" w:space="0" w:color="auto"/>
            <w:left w:val="none" w:sz="0" w:space="0" w:color="auto"/>
            <w:bottom w:val="none" w:sz="0" w:space="0" w:color="auto"/>
            <w:right w:val="none" w:sz="0" w:space="0" w:color="auto"/>
          </w:divBdr>
        </w:div>
      </w:divsChild>
    </w:div>
    <w:div w:id="1133788411">
      <w:bodyDiv w:val="1"/>
      <w:marLeft w:val="0"/>
      <w:marRight w:val="0"/>
      <w:marTop w:val="0"/>
      <w:marBottom w:val="0"/>
      <w:divBdr>
        <w:top w:val="none" w:sz="0" w:space="0" w:color="auto"/>
        <w:left w:val="none" w:sz="0" w:space="0" w:color="auto"/>
        <w:bottom w:val="none" w:sz="0" w:space="0" w:color="auto"/>
        <w:right w:val="none" w:sz="0" w:space="0" w:color="auto"/>
      </w:divBdr>
    </w:div>
    <w:div w:id="1153790089">
      <w:bodyDiv w:val="1"/>
      <w:marLeft w:val="0"/>
      <w:marRight w:val="0"/>
      <w:marTop w:val="0"/>
      <w:marBottom w:val="0"/>
      <w:divBdr>
        <w:top w:val="none" w:sz="0" w:space="0" w:color="auto"/>
        <w:left w:val="none" w:sz="0" w:space="0" w:color="auto"/>
        <w:bottom w:val="none" w:sz="0" w:space="0" w:color="auto"/>
        <w:right w:val="none" w:sz="0" w:space="0" w:color="auto"/>
      </w:divBdr>
      <w:divsChild>
        <w:div w:id="49353268">
          <w:marLeft w:val="640"/>
          <w:marRight w:val="0"/>
          <w:marTop w:val="0"/>
          <w:marBottom w:val="0"/>
          <w:divBdr>
            <w:top w:val="none" w:sz="0" w:space="0" w:color="auto"/>
            <w:left w:val="none" w:sz="0" w:space="0" w:color="auto"/>
            <w:bottom w:val="none" w:sz="0" w:space="0" w:color="auto"/>
            <w:right w:val="none" w:sz="0" w:space="0" w:color="auto"/>
          </w:divBdr>
        </w:div>
        <w:div w:id="76218731">
          <w:marLeft w:val="640"/>
          <w:marRight w:val="0"/>
          <w:marTop w:val="0"/>
          <w:marBottom w:val="0"/>
          <w:divBdr>
            <w:top w:val="none" w:sz="0" w:space="0" w:color="auto"/>
            <w:left w:val="none" w:sz="0" w:space="0" w:color="auto"/>
            <w:bottom w:val="none" w:sz="0" w:space="0" w:color="auto"/>
            <w:right w:val="none" w:sz="0" w:space="0" w:color="auto"/>
          </w:divBdr>
        </w:div>
        <w:div w:id="86966818">
          <w:marLeft w:val="640"/>
          <w:marRight w:val="0"/>
          <w:marTop w:val="0"/>
          <w:marBottom w:val="0"/>
          <w:divBdr>
            <w:top w:val="none" w:sz="0" w:space="0" w:color="auto"/>
            <w:left w:val="none" w:sz="0" w:space="0" w:color="auto"/>
            <w:bottom w:val="none" w:sz="0" w:space="0" w:color="auto"/>
            <w:right w:val="none" w:sz="0" w:space="0" w:color="auto"/>
          </w:divBdr>
        </w:div>
        <w:div w:id="140194279">
          <w:marLeft w:val="640"/>
          <w:marRight w:val="0"/>
          <w:marTop w:val="0"/>
          <w:marBottom w:val="0"/>
          <w:divBdr>
            <w:top w:val="none" w:sz="0" w:space="0" w:color="auto"/>
            <w:left w:val="none" w:sz="0" w:space="0" w:color="auto"/>
            <w:bottom w:val="none" w:sz="0" w:space="0" w:color="auto"/>
            <w:right w:val="none" w:sz="0" w:space="0" w:color="auto"/>
          </w:divBdr>
        </w:div>
        <w:div w:id="173544923">
          <w:marLeft w:val="640"/>
          <w:marRight w:val="0"/>
          <w:marTop w:val="0"/>
          <w:marBottom w:val="0"/>
          <w:divBdr>
            <w:top w:val="none" w:sz="0" w:space="0" w:color="auto"/>
            <w:left w:val="none" w:sz="0" w:space="0" w:color="auto"/>
            <w:bottom w:val="none" w:sz="0" w:space="0" w:color="auto"/>
            <w:right w:val="none" w:sz="0" w:space="0" w:color="auto"/>
          </w:divBdr>
        </w:div>
        <w:div w:id="221527808">
          <w:marLeft w:val="640"/>
          <w:marRight w:val="0"/>
          <w:marTop w:val="0"/>
          <w:marBottom w:val="0"/>
          <w:divBdr>
            <w:top w:val="none" w:sz="0" w:space="0" w:color="auto"/>
            <w:left w:val="none" w:sz="0" w:space="0" w:color="auto"/>
            <w:bottom w:val="none" w:sz="0" w:space="0" w:color="auto"/>
            <w:right w:val="none" w:sz="0" w:space="0" w:color="auto"/>
          </w:divBdr>
        </w:div>
        <w:div w:id="249967274">
          <w:marLeft w:val="640"/>
          <w:marRight w:val="0"/>
          <w:marTop w:val="0"/>
          <w:marBottom w:val="0"/>
          <w:divBdr>
            <w:top w:val="none" w:sz="0" w:space="0" w:color="auto"/>
            <w:left w:val="none" w:sz="0" w:space="0" w:color="auto"/>
            <w:bottom w:val="none" w:sz="0" w:space="0" w:color="auto"/>
            <w:right w:val="none" w:sz="0" w:space="0" w:color="auto"/>
          </w:divBdr>
        </w:div>
        <w:div w:id="617488841">
          <w:marLeft w:val="640"/>
          <w:marRight w:val="0"/>
          <w:marTop w:val="0"/>
          <w:marBottom w:val="0"/>
          <w:divBdr>
            <w:top w:val="none" w:sz="0" w:space="0" w:color="auto"/>
            <w:left w:val="none" w:sz="0" w:space="0" w:color="auto"/>
            <w:bottom w:val="none" w:sz="0" w:space="0" w:color="auto"/>
            <w:right w:val="none" w:sz="0" w:space="0" w:color="auto"/>
          </w:divBdr>
        </w:div>
        <w:div w:id="777987659">
          <w:marLeft w:val="640"/>
          <w:marRight w:val="0"/>
          <w:marTop w:val="0"/>
          <w:marBottom w:val="0"/>
          <w:divBdr>
            <w:top w:val="none" w:sz="0" w:space="0" w:color="auto"/>
            <w:left w:val="none" w:sz="0" w:space="0" w:color="auto"/>
            <w:bottom w:val="none" w:sz="0" w:space="0" w:color="auto"/>
            <w:right w:val="none" w:sz="0" w:space="0" w:color="auto"/>
          </w:divBdr>
        </w:div>
        <w:div w:id="819662672">
          <w:marLeft w:val="640"/>
          <w:marRight w:val="0"/>
          <w:marTop w:val="0"/>
          <w:marBottom w:val="0"/>
          <w:divBdr>
            <w:top w:val="none" w:sz="0" w:space="0" w:color="auto"/>
            <w:left w:val="none" w:sz="0" w:space="0" w:color="auto"/>
            <w:bottom w:val="none" w:sz="0" w:space="0" w:color="auto"/>
            <w:right w:val="none" w:sz="0" w:space="0" w:color="auto"/>
          </w:divBdr>
        </w:div>
        <w:div w:id="1083336397">
          <w:marLeft w:val="640"/>
          <w:marRight w:val="0"/>
          <w:marTop w:val="0"/>
          <w:marBottom w:val="0"/>
          <w:divBdr>
            <w:top w:val="none" w:sz="0" w:space="0" w:color="auto"/>
            <w:left w:val="none" w:sz="0" w:space="0" w:color="auto"/>
            <w:bottom w:val="none" w:sz="0" w:space="0" w:color="auto"/>
            <w:right w:val="none" w:sz="0" w:space="0" w:color="auto"/>
          </w:divBdr>
        </w:div>
        <w:div w:id="1314332278">
          <w:marLeft w:val="640"/>
          <w:marRight w:val="0"/>
          <w:marTop w:val="0"/>
          <w:marBottom w:val="0"/>
          <w:divBdr>
            <w:top w:val="none" w:sz="0" w:space="0" w:color="auto"/>
            <w:left w:val="none" w:sz="0" w:space="0" w:color="auto"/>
            <w:bottom w:val="none" w:sz="0" w:space="0" w:color="auto"/>
            <w:right w:val="none" w:sz="0" w:space="0" w:color="auto"/>
          </w:divBdr>
        </w:div>
        <w:div w:id="1335375007">
          <w:marLeft w:val="640"/>
          <w:marRight w:val="0"/>
          <w:marTop w:val="0"/>
          <w:marBottom w:val="0"/>
          <w:divBdr>
            <w:top w:val="none" w:sz="0" w:space="0" w:color="auto"/>
            <w:left w:val="none" w:sz="0" w:space="0" w:color="auto"/>
            <w:bottom w:val="none" w:sz="0" w:space="0" w:color="auto"/>
            <w:right w:val="none" w:sz="0" w:space="0" w:color="auto"/>
          </w:divBdr>
        </w:div>
        <w:div w:id="1423179867">
          <w:marLeft w:val="640"/>
          <w:marRight w:val="0"/>
          <w:marTop w:val="0"/>
          <w:marBottom w:val="0"/>
          <w:divBdr>
            <w:top w:val="none" w:sz="0" w:space="0" w:color="auto"/>
            <w:left w:val="none" w:sz="0" w:space="0" w:color="auto"/>
            <w:bottom w:val="none" w:sz="0" w:space="0" w:color="auto"/>
            <w:right w:val="none" w:sz="0" w:space="0" w:color="auto"/>
          </w:divBdr>
        </w:div>
        <w:div w:id="1589804915">
          <w:marLeft w:val="640"/>
          <w:marRight w:val="0"/>
          <w:marTop w:val="0"/>
          <w:marBottom w:val="0"/>
          <w:divBdr>
            <w:top w:val="none" w:sz="0" w:space="0" w:color="auto"/>
            <w:left w:val="none" w:sz="0" w:space="0" w:color="auto"/>
            <w:bottom w:val="none" w:sz="0" w:space="0" w:color="auto"/>
            <w:right w:val="none" w:sz="0" w:space="0" w:color="auto"/>
          </w:divBdr>
        </w:div>
        <w:div w:id="1687756595">
          <w:marLeft w:val="640"/>
          <w:marRight w:val="0"/>
          <w:marTop w:val="0"/>
          <w:marBottom w:val="0"/>
          <w:divBdr>
            <w:top w:val="none" w:sz="0" w:space="0" w:color="auto"/>
            <w:left w:val="none" w:sz="0" w:space="0" w:color="auto"/>
            <w:bottom w:val="none" w:sz="0" w:space="0" w:color="auto"/>
            <w:right w:val="none" w:sz="0" w:space="0" w:color="auto"/>
          </w:divBdr>
        </w:div>
        <w:div w:id="1790733357">
          <w:marLeft w:val="640"/>
          <w:marRight w:val="0"/>
          <w:marTop w:val="0"/>
          <w:marBottom w:val="0"/>
          <w:divBdr>
            <w:top w:val="none" w:sz="0" w:space="0" w:color="auto"/>
            <w:left w:val="none" w:sz="0" w:space="0" w:color="auto"/>
            <w:bottom w:val="none" w:sz="0" w:space="0" w:color="auto"/>
            <w:right w:val="none" w:sz="0" w:space="0" w:color="auto"/>
          </w:divBdr>
        </w:div>
        <w:div w:id="1841119319">
          <w:marLeft w:val="640"/>
          <w:marRight w:val="0"/>
          <w:marTop w:val="0"/>
          <w:marBottom w:val="0"/>
          <w:divBdr>
            <w:top w:val="none" w:sz="0" w:space="0" w:color="auto"/>
            <w:left w:val="none" w:sz="0" w:space="0" w:color="auto"/>
            <w:bottom w:val="none" w:sz="0" w:space="0" w:color="auto"/>
            <w:right w:val="none" w:sz="0" w:space="0" w:color="auto"/>
          </w:divBdr>
        </w:div>
        <w:div w:id="1884977063">
          <w:marLeft w:val="640"/>
          <w:marRight w:val="0"/>
          <w:marTop w:val="0"/>
          <w:marBottom w:val="0"/>
          <w:divBdr>
            <w:top w:val="none" w:sz="0" w:space="0" w:color="auto"/>
            <w:left w:val="none" w:sz="0" w:space="0" w:color="auto"/>
            <w:bottom w:val="none" w:sz="0" w:space="0" w:color="auto"/>
            <w:right w:val="none" w:sz="0" w:space="0" w:color="auto"/>
          </w:divBdr>
        </w:div>
        <w:div w:id="1951617968">
          <w:marLeft w:val="640"/>
          <w:marRight w:val="0"/>
          <w:marTop w:val="0"/>
          <w:marBottom w:val="0"/>
          <w:divBdr>
            <w:top w:val="none" w:sz="0" w:space="0" w:color="auto"/>
            <w:left w:val="none" w:sz="0" w:space="0" w:color="auto"/>
            <w:bottom w:val="none" w:sz="0" w:space="0" w:color="auto"/>
            <w:right w:val="none" w:sz="0" w:space="0" w:color="auto"/>
          </w:divBdr>
        </w:div>
        <w:div w:id="1990355647">
          <w:marLeft w:val="640"/>
          <w:marRight w:val="0"/>
          <w:marTop w:val="0"/>
          <w:marBottom w:val="0"/>
          <w:divBdr>
            <w:top w:val="none" w:sz="0" w:space="0" w:color="auto"/>
            <w:left w:val="none" w:sz="0" w:space="0" w:color="auto"/>
            <w:bottom w:val="none" w:sz="0" w:space="0" w:color="auto"/>
            <w:right w:val="none" w:sz="0" w:space="0" w:color="auto"/>
          </w:divBdr>
        </w:div>
        <w:div w:id="2044018265">
          <w:marLeft w:val="640"/>
          <w:marRight w:val="0"/>
          <w:marTop w:val="0"/>
          <w:marBottom w:val="0"/>
          <w:divBdr>
            <w:top w:val="none" w:sz="0" w:space="0" w:color="auto"/>
            <w:left w:val="none" w:sz="0" w:space="0" w:color="auto"/>
            <w:bottom w:val="none" w:sz="0" w:space="0" w:color="auto"/>
            <w:right w:val="none" w:sz="0" w:space="0" w:color="auto"/>
          </w:divBdr>
        </w:div>
        <w:div w:id="2069453265">
          <w:marLeft w:val="640"/>
          <w:marRight w:val="0"/>
          <w:marTop w:val="0"/>
          <w:marBottom w:val="0"/>
          <w:divBdr>
            <w:top w:val="none" w:sz="0" w:space="0" w:color="auto"/>
            <w:left w:val="none" w:sz="0" w:space="0" w:color="auto"/>
            <w:bottom w:val="none" w:sz="0" w:space="0" w:color="auto"/>
            <w:right w:val="none" w:sz="0" w:space="0" w:color="auto"/>
          </w:divBdr>
        </w:div>
        <w:div w:id="2099017281">
          <w:marLeft w:val="640"/>
          <w:marRight w:val="0"/>
          <w:marTop w:val="0"/>
          <w:marBottom w:val="0"/>
          <w:divBdr>
            <w:top w:val="none" w:sz="0" w:space="0" w:color="auto"/>
            <w:left w:val="none" w:sz="0" w:space="0" w:color="auto"/>
            <w:bottom w:val="none" w:sz="0" w:space="0" w:color="auto"/>
            <w:right w:val="none" w:sz="0" w:space="0" w:color="auto"/>
          </w:divBdr>
        </w:div>
      </w:divsChild>
    </w:div>
    <w:div w:id="1173498579">
      <w:bodyDiv w:val="1"/>
      <w:marLeft w:val="0"/>
      <w:marRight w:val="0"/>
      <w:marTop w:val="0"/>
      <w:marBottom w:val="0"/>
      <w:divBdr>
        <w:top w:val="none" w:sz="0" w:space="0" w:color="auto"/>
        <w:left w:val="none" w:sz="0" w:space="0" w:color="auto"/>
        <w:bottom w:val="none" w:sz="0" w:space="0" w:color="auto"/>
        <w:right w:val="none" w:sz="0" w:space="0" w:color="auto"/>
      </w:divBdr>
    </w:div>
    <w:div w:id="1175533289">
      <w:bodyDiv w:val="1"/>
      <w:marLeft w:val="0"/>
      <w:marRight w:val="0"/>
      <w:marTop w:val="0"/>
      <w:marBottom w:val="0"/>
      <w:divBdr>
        <w:top w:val="none" w:sz="0" w:space="0" w:color="auto"/>
        <w:left w:val="none" w:sz="0" w:space="0" w:color="auto"/>
        <w:bottom w:val="none" w:sz="0" w:space="0" w:color="auto"/>
        <w:right w:val="none" w:sz="0" w:space="0" w:color="auto"/>
      </w:divBdr>
      <w:divsChild>
        <w:div w:id="98523986">
          <w:marLeft w:val="640"/>
          <w:marRight w:val="0"/>
          <w:marTop w:val="0"/>
          <w:marBottom w:val="0"/>
          <w:divBdr>
            <w:top w:val="none" w:sz="0" w:space="0" w:color="auto"/>
            <w:left w:val="none" w:sz="0" w:space="0" w:color="auto"/>
            <w:bottom w:val="none" w:sz="0" w:space="0" w:color="auto"/>
            <w:right w:val="none" w:sz="0" w:space="0" w:color="auto"/>
          </w:divBdr>
        </w:div>
        <w:div w:id="121192648">
          <w:marLeft w:val="640"/>
          <w:marRight w:val="0"/>
          <w:marTop w:val="0"/>
          <w:marBottom w:val="0"/>
          <w:divBdr>
            <w:top w:val="none" w:sz="0" w:space="0" w:color="auto"/>
            <w:left w:val="none" w:sz="0" w:space="0" w:color="auto"/>
            <w:bottom w:val="none" w:sz="0" w:space="0" w:color="auto"/>
            <w:right w:val="none" w:sz="0" w:space="0" w:color="auto"/>
          </w:divBdr>
        </w:div>
        <w:div w:id="129984387">
          <w:marLeft w:val="640"/>
          <w:marRight w:val="0"/>
          <w:marTop w:val="0"/>
          <w:marBottom w:val="0"/>
          <w:divBdr>
            <w:top w:val="none" w:sz="0" w:space="0" w:color="auto"/>
            <w:left w:val="none" w:sz="0" w:space="0" w:color="auto"/>
            <w:bottom w:val="none" w:sz="0" w:space="0" w:color="auto"/>
            <w:right w:val="none" w:sz="0" w:space="0" w:color="auto"/>
          </w:divBdr>
        </w:div>
        <w:div w:id="165441324">
          <w:marLeft w:val="640"/>
          <w:marRight w:val="0"/>
          <w:marTop w:val="0"/>
          <w:marBottom w:val="0"/>
          <w:divBdr>
            <w:top w:val="none" w:sz="0" w:space="0" w:color="auto"/>
            <w:left w:val="none" w:sz="0" w:space="0" w:color="auto"/>
            <w:bottom w:val="none" w:sz="0" w:space="0" w:color="auto"/>
            <w:right w:val="none" w:sz="0" w:space="0" w:color="auto"/>
          </w:divBdr>
        </w:div>
        <w:div w:id="170921485">
          <w:marLeft w:val="640"/>
          <w:marRight w:val="0"/>
          <w:marTop w:val="0"/>
          <w:marBottom w:val="0"/>
          <w:divBdr>
            <w:top w:val="none" w:sz="0" w:space="0" w:color="auto"/>
            <w:left w:val="none" w:sz="0" w:space="0" w:color="auto"/>
            <w:bottom w:val="none" w:sz="0" w:space="0" w:color="auto"/>
            <w:right w:val="none" w:sz="0" w:space="0" w:color="auto"/>
          </w:divBdr>
        </w:div>
        <w:div w:id="262955421">
          <w:marLeft w:val="640"/>
          <w:marRight w:val="0"/>
          <w:marTop w:val="0"/>
          <w:marBottom w:val="0"/>
          <w:divBdr>
            <w:top w:val="none" w:sz="0" w:space="0" w:color="auto"/>
            <w:left w:val="none" w:sz="0" w:space="0" w:color="auto"/>
            <w:bottom w:val="none" w:sz="0" w:space="0" w:color="auto"/>
            <w:right w:val="none" w:sz="0" w:space="0" w:color="auto"/>
          </w:divBdr>
        </w:div>
        <w:div w:id="316884606">
          <w:marLeft w:val="640"/>
          <w:marRight w:val="0"/>
          <w:marTop w:val="0"/>
          <w:marBottom w:val="0"/>
          <w:divBdr>
            <w:top w:val="none" w:sz="0" w:space="0" w:color="auto"/>
            <w:left w:val="none" w:sz="0" w:space="0" w:color="auto"/>
            <w:bottom w:val="none" w:sz="0" w:space="0" w:color="auto"/>
            <w:right w:val="none" w:sz="0" w:space="0" w:color="auto"/>
          </w:divBdr>
        </w:div>
        <w:div w:id="322706430">
          <w:marLeft w:val="640"/>
          <w:marRight w:val="0"/>
          <w:marTop w:val="0"/>
          <w:marBottom w:val="0"/>
          <w:divBdr>
            <w:top w:val="none" w:sz="0" w:space="0" w:color="auto"/>
            <w:left w:val="none" w:sz="0" w:space="0" w:color="auto"/>
            <w:bottom w:val="none" w:sz="0" w:space="0" w:color="auto"/>
            <w:right w:val="none" w:sz="0" w:space="0" w:color="auto"/>
          </w:divBdr>
        </w:div>
        <w:div w:id="537158577">
          <w:marLeft w:val="640"/>
          <w:marRight w:val="0"/>
          <w:marTop w:val="0"/>
          <w:marBottom w:val="0"/>
          <w:divBdr>
            <w:top w:val="none" w:sz="0" w:space="0" w:color="auto"/>
            <w:left w:val="none" w:sz="0" w:space="0" w:color="auto"/>
            <w:bottom w:val="none" w:sz="0" w:space="0" w:color="auto"/>
            <w:right w:val="none" w:sz="0" w:space="0" w:color="auto"/>
          </w:divBdr>
        </w:div>
        <w:div w:id="586959456">
          <w:marLeft w:val="640"/>
          <w:marRight w:val="0"/>
          <w:marTop w:val="0"/>
          <w:marBottom w:val="0"/>
          <w:divBdr>
            <w:top w:val="none" w:sz="0" w:space="0" w:color="auto"/>
            <w:left w:val="none" w:sz="0" w:space="0" w:color="auto"/>
            <w:bottom w:val="none" w:sz="0" w:space="0" w:color="auto"/>
            <w:right w:val="none" w:sz="0" w:space="0" w:color="auto"/>
          </w:divBdr>
        </w:div>
        <w:div w:id="704019834">
          <w:marLeft w:val="640"/>
          <w:marRight w:val="0"/>
          <w:marTop w:val="0"/>
          <w:marBottom w:val="0"/>
          <w:divBdr>
            <w:top w:val="none" w:sz="0" w:space="0" w:color="auto"/>
            <w:left w:val="none" w:sz="0" w:space="0" w:color="auto"/>
            <w:bottom w:val="none" w:sz="0" w:space="0" w:color="auto"/>
            <w:right w:val="none" w:sz="0" w:space="0" w:color="auto"/>
          </w:divBdr>
        </w:div>
        <w:div w:id="743531764">
          <w:marLeft w:val="640"/>
          <w:marRight w:val="0"/>
          <w:marTop w:val="0"/>
          <w:marBottom w:val="0"/>
          <w:divBdr>
            <w:top w:val="none" w:sz="0" w:space="0" w:color="auto"/>
            <w:left w:val="none" w:sz="0" w:space="0" w:color="auto"/>
            <w:bottom w:val="none" w:sz="0" w:space="0" w:color="auto"/>
            <w:right w:val="none" w:sz="0" w:space="0" w:color="auto"/>
          </w:divBdr>
        </w:div>
        <w:div w:id="773398949">
          <w:marLeft w:val="640"/>
          <w:marRight w:val="0"/>
          <w:marTop w:val="0"/>
          <w:marBottom w:val="0"/>
          <w:divBdr>
            <w:top w:val="none" w:sz="0" w:space="0" w:color="auto"/>
            <w:left w:val="none" w:sz="0" w:space="0" w:color="auto"/>
            <w:bottom w:val="none" w:sz="0" w:space="0" w:color="auto"/>
            <w:right w:val="none" w:sz="0" w:space="0" w:color="auto"/>
          </w:divBdr>
        </w:div>
        <w:div w:id="894437583">
          <w:marLeft w:val="640"/>
          <w:marRight w:val="0"/>
          <w:marTop w:val="0"/>
          <w:marBottom w:val="0"/>
          <w:divBdr>
            <w:top w:val="none" w:sz="0" w:space="0" w:color="auto"/>
            <w:left w:val="none" w:sz="0" w:space="0" w:color="auto"/>
            <w:bottom w:val="none" w:sz="0" w:space="0" w:color="auto"/>
            <w:right w:val="none" w:sz="0" w:space="0" w:color="auto"/>
          </w:divBdr>
        </w:div>
        <w:div w:id="919679246">
          <w:marLeft w:val="640"/>
          <w:marRight w:val="0"/>
          <w:marTop w:val="0"/>
          <w:marBottom w:val="0"/>
          <w:divBdr>
            <w:top w:val="none" w:sz="0" w:space="0" w:color="auto"/>
            <w:left w:val="none" w:sz="0" w:space="0" w:color="auto"/>
            <w:bottom w:val="none" w:sz="0" w:space="0" w:color="auto"/>
            <w:right w:val="none" w:sz="0" w:space="0" w:color="auto"/>
          </w:divBdr>
        </w:div>
        <w:div w:id="998851676">
          <w:marLeft w:val="640"/>
          <w:marRight w:val="0"/>
          <w:marTop w:val="0"/>
          <w:marBottom w:val="0"/>
          <w:divBdr>
            <w:top w:val="none" w:sz="0" w:space="0" w:color="auto"/>
            <w:left w:val="none" w:sz="0" w:space="0" w:color="auto"/>
            <w:bottom w:val="none" w:sz="0" w:space="0" w:color="auto"/>
            <w:right w:val="none" w:sz="0" w:space="0" w:color="auto"/>
          </w:divBdr>
        </w:div>
        <w:div w:id="1041903439">
          <w:marLeft w:val="640"/>
          <w:marRight w:val="0"/>
          <w:marTop w:val="0"/>
          <w:marBottom w:val="0"/>
          <w:divBdr>
            <w:top w:val="none" w:sz="0" w:space="0" w:color="auto"/>
            <w:left w:val="none" w:sz="0" w:space="0" w:color="auto"/>
            <w:bottom w:val="none" w:sz="0" w:space="0" w:color="auto"/>
            <w:right w:val="none" w:sz="0" w:space="0" w:color="auto"/>
          </w:divBdr>
        </w:div>
        <w:div w:id="1045789097">
          <w:marLeft w:val="640"/>
          <w:marRight w:val="0"/>
          <w:marTop w:val="0"/>
          <w:marBottom w:val="0"/>
          <w:divBdr>
            <w:top w:val="none" w:sz="0" w:space="0" w:color="auto"/>
            <w:left w:val="none" w:sz="0" w:space="0" w:color="auto"/>
            <w:bottom w:val="none" w:sz="0" w:space="0" w:color="auto"/>
            <w:right w:val="none" w:sz="0" w:space="0" w:color="auto"/>
          </w:divBdr>
        </w:div>
        <w:div w:id="1047796456">
          <w:marLeft w:val="640"/>
          <w:marRight w:val="0"/>
          <w:marTop w:val="0"/>
          <w:marBottom w:val="0"/>
          <w:divBdr>
            <w:top w:val="none" w:sz="0" w:space="0" w:color="auto"/>
            <w:left w:val="none" w:sz="0" w:space="0" w:color="auto"/>
            <w:bottom w:val="none" w:sz="0" w:space="0" w:color="auto"/>
            <w:right w:val="none" w:sz="0" w:space="0" w:color="auto"/>
          </w:divBdr>
        </w:div>
        <w:div w:id="1092551024">
          <w:marLeft w:val="640"/>
          <w:marRight w:val="0"/>
          <w:marTop w:val="0"/>
          <w:marBottom w:val="0"/>
          <w:divBdr>
            <w:top w:val="none" w:sz="0" w:space="0" w:color="auto"/>
            <w:left w:val="none" w:sz="0" w:space="0" w:color="auto"/>
            <w:bottom w:val="none" w:sz="0" w:space="0" w:color="auto"/>
            <w:right w:val="none" w:sz="0" w:space="0" w:color="auto"/>
          </w:divBdr>
        </w:div>
        <w:div w:id="1165438289">
          <w:marLeft w:val="640"/>
          <w:marRight w:val="0"/>
          <w:marTop w:val="0"/>
          <w:marBottom w:val="0"/>
          <w:divBdr>
            <w:top w:val="none" w:sz="0" w:space="0" w:color="auto"/>
            <w:left w:val="none" w:sz="0" w:space="0" w:color="auto"/>
            <w:bottom w:val="none" w:sz="0" w:space="0" w:color="auto"/>
            <w:right w:val="none" w:sz="0" w:space="0" w:color="auto"/>
          </w:divBdr>
        </w:div>
        <w:div w:id="1231650409">
          <w:marLeft w:val="640"/>
          <w:marRight w:val="0"/>
          <w:marTop w:val="0"/>
          <w:marBottom w:val="0"/>
          <w:divBdr>
            <w:top w:val="none" w:sz="0" w:space="0" w:color="auto"/>
            <w:left w:val="none" w:sz="0" w:space="0" w:color="auto"/>
            <w:bottom w:val="none" w:sz="0" w:space="0" w:color="auto"/>
            <w:right w:val="none" w:sz="0" w:space="0" w:color="auto"/>
          </w:divBdr>
        </w:div>
        <w:div w:id="1282109727">
          <w:marLeft w:val="640"/>
          <w:marRight w:val="0"/>
          <w:marTop w:val="0"/>
          <w:marBottom w:val="0"/>
          <w:divBdr>
            <w:top w:val="none" w:sz="0" w:space="0" w:color="auto"/>
            <w:left w:val="none" w:sz="0" w:space="0" w:color="auto"/>
            <w:bottom w:val="none" w:sz="0" w:space="0" w:color="auto"/>
            <w:right w:val="none" w:sz="0" w:space="0" w:color="auto"/>
          </w:divBdr>
        </w:div>
        <w:div w:id="1319192236">
          <w:marLeft w:val="640"/>
          <w:marRight w:val="0"/>
          <w:marTop w:val="0"/>
          <w:marBottom w:val="0"/>
          <w:divBdr>
            <w:top w:val="none" w:sz="0" w:space="0" w:color="auto"/>
            <w:left w:val="none" w:sz="0" w:space="0" w:color="auto"/>
            <w:bottom w:val="none" w:sz="0" w:space="0" w:color="auto"/>
            <w:right w:val="none" w:sz="0" w:space="0" w:color="auto"/>
          </w:divBdr>
        </w:div>
        <w:div w:id="1371299512">
          <w:marLeft w:val="640"/>
          <w:marRight w:val="0"/>
          <w:marTop w:val="0"/>
          <w:marBottom w:val="0"/>
          <w:divBdr>
            <w:top w:val="none" w:sz="0" w:space="0" w:color="auto"/>
            <w:left w:val="none" w:sz="0" w:space="0" w:color="auto"/>
            <w:bottom w:val="none" w:sz="0" w:space="0" w:color="auto"/>
            <w:right w:val="none" w:sz="0" w:space="0" w:color="auto"/>
          </w:divBdr>
        </w:div>
        <w:div w:id="1606881306">
          <w:marLeft w:val="640"/>
          <w:marRight w:val="0"/>
          <w:marTop w:val="0"/>
          <w:marBottom w:val="0"/>
          <w:divBdr>
            <w:top w:val="none" w:sz="0" w:space="0" w:color="auto"/>
            <w:left w:val="none" w:sz="0" w:space="0" w:color="auto"/>
            <w:bottom w:val="none" w:sz="0" w:space="0" w:color="auto"/>
            <w:right w:val="none" w:sz="0" w:space="0" w:color="auto"/>
          </w:divBdr>
        </w:div>
        <w:div w:id="1744789672">
          <w:marLeft w:val="640"/>
          <w:marRight w:val="0"/>
          <w:marTop w:val="0"/>
          <w:marBottom w:val="0"/>
          <w:divBdr>
            <w:top w:val="none" w:sz="0" w:space="0" w:color="auto"/>
            <w:left w:val="none" w:sz="0" w:space="0" w:color="auto"/>
            <w:bottom w:val="none" w:sz="0" w:space="0" w:color="auto"/>
            <w:right w:val="none" w:sz="0" w:space="0" w:color="auto"/>
          </w:divBdr>
        </w:div>
        <w:div w:id="1749570074">
          <w:marLeft w:val="640"/>
          <w:marRight w:val="0"/>
          <w:marTop w:val="0"/>
          <w:marBottom w:val="0"/>
          <w:divBdr>
            <w:top w:val="none" w:sz="0" w:space="0" w:color="auto"/>
            <w:left w:val="none" w:sz="0" w:space="0" w:color="auto"/>
            <w:bottom w:val="none" w:sz="0" w:space="0" w:color="auto"/>
            <w:right w:val="none" w:sz="0" w:space="0" w:color="auto"/>
          </w:divBdr>
        </w:div>
        <w:div w:id="1779905978">
          <w:marLeft w:val="640"/>
          <w:marRight w:val="0"/>
          <w:marTop w:val="0"/>
          <w:marBottom w:val="0"/>
          <w:divBdr>
            <w:top w:val="none" w:sz="0" w:space="0" w:color="auto"/>
            <w:left w:val="none" w:sz="0" w:space="0" w:color="auto"/>
            <w:bottom w:val="none" w:sz="0" w:space="0" w:color="auto"/>
            <w:right w:val="none" w:sz="0" w:space="0" w:color="auto"/>
          </w:divBdr>
        </w:div>
        <w:div w:id="1880706218">
          <w:marLeft w:val="640"/>
          <w:marRight w:val="0"/>
          <w:marTop w:val="0"/>
          <w:marBottom w:val="0"/>
          <w:divBdr>
            <w:top w:val="none" w:sz="0" w:space="0" w:color="auto"/>
            <w:left w:val="none" w:sz="0" w:space="0" w:color="auto"/>
            <w:bottom w:val="none" w:sz="0" w:space="0" w:color="auto"/>
            <w:right w:val="none" w:sz="0" w:space="0" w:color="auto"/>
          </w:divBdr>
        </w:div>
        <w:div w:id="1983994576">
          <w:marLeft w:val="640"/>
          <w:marRight w:val="0"/>
          <w:marTop w:val="0"/>
          <w:marBottom w:val="0"/>
          <w:divBdr>
            <w:top w:val="none" w:sz="0" w:space="0" w:color="auto"/>
            <w:left w:val="none" w:sz="0" w:space="0" w:color="auto"/>
            <w:bottom w:val="none" w:sz="0" w:space="0" w:color="auto"/>
            <w:right w:val="none" w:sz="0" w:space="0" w:color="auto"/>
          </w:divBdr>
        </w:div>
        <w:div w:id="1994680652">
          <w:marLeft w:val="640"/>
          <w:marRight w:val="0"/>
          <w:marTop w:val="0"/>
          <w:marBottom w:val="0"/>
          <w:divBdr>
            <w:top w:val="none" w:sz="0" w:space="0" w:color="auto"/>
            <w:left w:val="none" w:sz="0" w:space="0" w:color="auto"/>
            <w:bottom w:val="none" w:sz="0" w:space="0" w:color="auto"/>
            <w:right w:val="none" w:sz="0" w:space="0" w:color="auto"/>
          </w:divBdr>
        </w:div>
      </w:divsChild>
    </w:div>
    <w:div w:id="1205561969">
      <w:bodyDiv w:val="1"/>
      <w:marLeft w:val="0"/>
      <w:marRight w:val="0"/>
      <w:marTop w:val="0"/>
      <w:marBottom w:val="0"/>
      <w:divBdr>
        <w:top w:val="none" w:sz="0" w:space="0" w:color="auto"/>
        <w:left w:val="none" w:sz="0" w:space="0" w:color="auto"/>
        <w:bottom w:val="none" w:sz="0" w:space="0" w:color="auto"/>
        <w:right w:val="none" w:sz="0" w:space="0" w:color="auto"/>
      </w:divBdr>
      <w:divsChild>
        <w:div w:id="34238995">
          <w:marLeft w:val="640"/>
          <w:marRight w:val="0"/>
          <w:marTop w:val="0"/>
          <w:marBottom w:val="0"/>
          <w:divBdr>
            <w:top w:val="none" w:sz="0" w:space="0" w:color="auto"/>
            <w:left w:val="none" w:sz="0" w:space="0" w:color="auto"/>
            <w:bottom w:val="none" w:sz="0" w:space="0" w:color="auto"/>
            <w:right w:val="none" w:sz="0" w:space="0" w:color="auto"/>
          </w:divBdr>
        </w:div>
        <w:div w:id="360278372">
          <w:marLeft w:val="640"/>
          <w:marRight w:val="0"/>
          <w:marTop w:val="0"/>
          <w:marBottom w:val="0"/>
          <w:divBdr>
            <w:top w:val="none" w:sz="0" w:space="0" w:color="auto"/>
            <w:left w:val="none" w:sz="0" w:space="0" w:color="auto"/>
            <w:bottom w:val="none" w:sz="0" w:space="0" w:color="auto"/>
            <w:right w:val="none" w:sz="0" w:space="0" w:color="auto"/>
          </w:divBdr>
        </w:div>
        <w:div w:id="457526308">
          <w:marLeft w:val="640"/>
          <w:marRight w:val="0"/>
          <w:marTop w:val="0"/>
          <w:marBottom w:val="0"/>
          <w:divBdr>
            <w:top w:val="none" w:sz="0" w:space="0" w:color="auto"/>
            <w:left w:val="none" w:sz="0" w:space="0" w:color="auto"/>
            <w:bottom w:val="none" w:sz="0" w:space="0" w:color="auto"/>
            <w:right w:val="none" w:sz="0" w:space="0" w:color="auto"/>
          </w:divBdr>
        </w:div>
        <w:div w:id="485434562">
          <w:marLeft w:val="640"/>
          <w:marRight w:val="0"/>
          <w:marTop w:val="0"/>
          <w:marBottom w:val="0"/>
          <w:divBdr>
            <w:top w:val="none" w:sz="0" w:space="0" w:color="auto"/>
            <w:left w:val="none" w:sz="0" w:space="0" w:color="auto"/>
            <w:bottom w:val="none" w:sz="0" w:space="0" w:color="auto"/>
            <w:right w:val="none" w:sz="0" w:space="0" w:color="auto"/>
          </w:divBdr>
        </w:div>
        <w:div w:id="512497588">
          <w:marLeft w:val="640"/>
          <w:marRight w:val="0"/>
          <w:marTop w:val="0"/>
          <w:marBottom w:val="0"/>
          <w:divBdr>
            <w:top w:val="none" w:sz="0" w:space="0" w:color="auto"/>
            <w:left w:val="none" w:sz="0" w:space="0" w:color="auto"/>
            <w:bottom w:val="none" w:sz="0" w:space="0" w:color="auto"/>
            <w:right w:val="none" w:sz="0" w:space="0" w:color="auto"/>
          </w:divBdr>
        </w:div>
        <w:div w:id="608512312">
          <w:marLeft w:val="640"/>
          <w:marRight w:val="0"/>
          <w:marTop w:val="0"/>
          <w:marBottom w:val="0"/>
          <w:divBdr>
            <w:top w:val="none" w:sz="0" w:space="0" w:color="auto"/>
            <w:left w:val="none" w:sz="0" w:space="0" w:color="auto"/>
            <w:bottom w:val="none" w:sz="0" w:space="0" w:color="auto"/>
            <w:right w:val="none" w:sz="0" w:space="0" w:color="auto"/>
          </w:divBdr>
        </w:div>
        <w:div w:id="655916079">
          <w:marLeft w:val="640"/>
          <w:marRight w:val="0"/>
          <w:marTop w:val="0"/>
          <w:marBottom w:val="0"/>
          <w:divBdr>
            <w:top w:val="none" w:sz="0" w:space="0" w:color="auto"/>
            <w:left w:val="none" w:sz="0" w:space="0" w:color="auto"/>
            <w:bottom w:val="none" w:sz="0" w:space="0" w:color="auto"/>
            <w:right w:val="none" w:sz="0" w:space="0" w:color="auto"/>
          </w:divBdr>
        </w:div>
        <w:div w:id="725111124">
          <w:marLeft w:val="640"/>
          <w:marRight w:val="0"/>
          <w:marTop w:val="0"/>
          <w:marBottom w:val="0"/>
          <w:divBdr>
            <w:top w:val="none" w:sz="0" w:space="0" w:color="auto"/>
            <w:left w:val="none" w:sz="0" w:space="0" w:color="auto"/>
            <w:bottom w:val="none" w:sz="0" w:space="0" w:color="auto"/>
            <w:right w:val="none" w:sz="0" w:space="0" w:color="auto"/>
          </w:divBdr>
        </w:div>
        <w:div w:id="764812684">
          <w:marLeft w:val="640"/>
          <w:marRight w:val="0"/>
          <w:marTop w:val="0"/>
          <w:marBottom w:val="0"/>
          <w:divBdr>
            <w:top w:val="none" w:sz="0" w:space="0" w:color="auto"/>
            <w:left w:val="none" w:sz="0" w:space="0" w:color="auto"/>
            <w:bottom w:val="none" w:sz="0" w:space="0" w:color="auto"/>
            <w:right w:val="none" w:sz="0" w:space="0" w:color="auto"/>
          </w:divBdr>
        </w:div>
        <w:div w:id="823475077">
          <w:marLeft w:val="640"/>
          <w:marRight w:val="0"/>
          <w:marTop w:val="0"/>
          <w:marBottom w:val="0"/>
          <w:divBdr>
            <w:top w:val="none" w:sz="0" w:space="0" w:color="auto"/>
            <w:left w:val="none" w:sz="0" w:space="0" w:color="auto"/>
            <w:bottom w:val="none" w:sz="0" w:space="0" w:color="auto"/>
            <w:right w:val="none" w:sz="0" w:space="0" w:color="auto"/>
          </w:divBdr>
        </w:div>
        <w:div w:id="827209384">
          <w:marLeft w:val="640"/>
          <w:marRight w:val="0"/>
          <w:marTop w:val="0"/>
          <w:marBottom w:val="0"/>
          <w:divBdr>
            <w:top w:val="none" w:sz="0" w:space="0" w:color="auto"/>
            <w:left w:val="none" w:sz="0" w:space="0" w:color="auto"/>
            <w:bottom w:val="none" w:sz="0" w:space="0" w:color="auto"/>
            <w:right w:val="none" w:sz="0" w:space="0" w:color="auto"/>
          </w:divBdr>
        </w:div>
        <w:div w:id="1002127407">
          <w:marLeft w:val="640"/>
          <w:marRight w:val="0"/>
          <w:marTop w:val="0"/>
          <w:marBottom w:val="0"/>
          <w:divBdr>
            <w:top w:val="none" w:sz="0" w:space="0" w:color="auto"/>
            <w:left w:val="none" w:sz="0" w:space="0" w:color="auto"/>
            <w:bottom w:val="none" w:sz="0" w:space="0" w:color="auto"/>
            <w:right w:val="none" w:sz="0" w:space="0" w:color="auto"/>
          </w:divBdr>
        </w:div>
        <w:div w:id="1136797589">
          <w:marLeft w:val="640"/>
          <w:marRight w:val="0"/>
          <w:marTop w:val="0"/>
          <w:marBottom w:val="0"/>
          <w:divBdr>
            <w:top w:val="none" w:sz="0" w:space="0" w:color="auto"/>
            <w:left w:val="none" w:sz="0" w:space="0" w:color="auto"/>
            <w:bottom w:val="none" w:sz="0" w:space="0" w:color="auto"/>
            <w:right w:val="none" w:sz="0" w:space="0" w:color="auto"/>
          </w:divBdr>
        </w:div>
        <w:div w:id="1152798264">
          <w:marLeft w:val="640"/>
          <w:marRight w:val="0"/>
          <w:marTop w:val="0"/>
          <w:marBottom w:val="0"/>
          <w:divBdr>
            <w:top w:val="none" w:sz="0" w:space="0" w:color="auto"/>
            <w:left w:val="none" w:sz="0" w:space="0" w:color="auto"/>
            <w:bottom w:val="none" w:sz="0" w:space="0" w:color="auto"/>
            <w:right w:val="none" w:sz="0" w:space="0" w:color="auto"/>
          </w:divBdr>
        </w:div>
        <w:div w:id="1389301729">
          <w:marLeft w:val="640"/>
          <w:marRight w:val="0"/>
          <w:marTop w:val="0"/>
          <w:marBottom w:val="0"/>
          <w:divBdr>
            <w:top w:val="none" w:sz="0" w:space="0" w:color="auto"/>
            <w:left w:val="none" w:sz="0" w:space="0" w:color="auto"/>
            <w:bottom w:val="none" w:sz="0" w:space="0" w:color="auto"/>
            <w:right w:val="none" w:sz="0" w:space="0" w:color="auto"/>
          </w:divBdr>
        </w:div>
        <w:div w:id="1461723365">
          <w:marLeft w:val="640"/>
          <w:marRight w:val="0"/>
          <w:marTop w:val="0"/>
          <w:marBottom w:val="0"/>
          <w:divBdr>
            <w:top w:val="none" w:sz="0" w:space="0" w:color="auto"/>
            <w:left w:val="none" w:sz="0" w:space="0" w:color="auto"/>
            <w:bottom w:val="none" w:sz="0" w:space="0" w:color="auto"/>
            <w:right w:val="none" w:sz="0" w:space="0" w:color="auto"/>
          </w:divBdr>
        </w:div>
        <w:div w:id="1495149925">
          <w:marLeft w:val="640"/>
          <w:marRight w:val="0"/>
          <w:marTop w:val="0"/>
          <w:marBottom w:val="0"/>
          <w:divBdr>
            <w:top w:val="none" w:sz="0" w:space="0" w:color="auto"/>
            <w:left w:val="none" w:sz="0" w:space="0" w:color="auto"/>
            <w:bottom w:val="none" w:sz="0" w:space="0" w:color="auto"/>
            <w:right w:val="none" w:sz="0" w:space="0" w:color="auto"/>
          </w:divBdr>
        </w:div>
        <w:div w:id="1506365078">
          <w:marLeft w:val="640"/>
          <w:marRight w:val="0"/>
          <w:marTop w:val="0"/>
          <w:marBottom w:val="0"/>
          <w:divBdr>
            <w:top w:val="none" w:sz="0" w:space="0" w:color="auto"/>
            <w:left w:val="none" w:sz="0" w:space="0" w:color="auto"/>
            <w:bottom w:val="none" w:sz="0" w:space="0" w:color="auto"/>
            <w:right w:val="none" w:sz="0" w:space="0" w:color="auto"/>
          </w:divBdr>
        </w:div>
        <w:div w:id="1515220064">
          <w:marLeft w:val="640"/>
          <w:marRight w:val="0"/>
          <w:marTop w:val="0"/>
          <w:marBottom w:val="0"/>
          <w:divBdr>
            <w:top w:val="none" w:sz="0" w:space="0" w:color="auto"/>
            <w:left w:val="none" w:sz="0" w:space="0" w:color="auto"/>
            <w:bottom w:val="none" w:sz="0" w:space="0" w:color="auto"/>
            <w:right w:val="none" w:sz="0" w:space="0" w:color="auto"/>
          </w:divBdr>
        </w:div>
        <w:div w:id="1737776015">
          <w:marLeft w:val="640"/>
          <w:marRight w:val="0"/>
          <w:marTop w:val="0"/>
          <w:marBottom w:val="0"/>
          <w:divBdr>
            <w:top w:val="none" w:sz="0" w:space="0" w:color="auto"/>
            <w:left w:val="none" w:sz="0" w:space="0" w:color="auto"/>
            <w:bottom w:val="none" w:sz="0" w:space="0" w:color="auto"/>
            <w:right w:val="none" w:sz="0" w:space="0" w:color="auto"/>
          </w:divBdr>
        </w:div>
        <w:div w:id="1739742477">
          <w:marLeft w:val="640"/>
          <w:marRight w:val="0"/>
          <w:marTop w:val="0"/>
          <w:marBottom w:val="0"/>
          <w:divBdr>
            <w:top w:val="none" w:sz="0" w:space="0" w:color="auto"/>
            <w:left w:val="none" w:sz="0" w:space="0" w:color="auto"/>
            <w:bottom w:val="none" w:sz="0" w:space="0" w:color="auto"/>
            <w:right w:val="none" w:sz="0" w:space="0" w:color="auto"/>
          </w:divBdr>
        </w:div>
        <w:div w:id="1859275706">
          <w:marLeft w:val="640"/>
          <w:marRight w:val="0"/>
          <w:marTop w:val="0"/>
          <w:marBottom w:val="0"/>
          <w:divBdr>
            <w:top w:val="none" w:sz="0" w:space="0" w:color="auto"/>
            <w:left w:val="none" w:sz="0" w:space="0" w:color="auto"/>
            <w:bottom w:val="none" w:sz="0" w:space="0" w:color="auto"/>
            <w:right w:val="none" w:sz="0" w:space="0" w:color="auto"/>
          </w:divBdr>
        </w:div>
        <w:div w:id="2090154584">
          <w:marLeft w:val="640"/>
          <w:marRight w:val="0"/>
          <w:marTop w:val="0"/>
          <w:marBottom w:val="0"/>
          <w:divBdr>
            <w:top w:val="none" w:sz="0" w:space="0" w:color="auto"/>
            <w:left w:val="none" w:sz="0" w:space="0" w:color="auto"/>
            <w:bottom w:val="none" w:sz="0" w:space="0" w:color="auto"/>
            <w:right w:val="none" w:sz="0" w:space="0" w:color="auto"/>
          </w:divBdr>
        </w:div>
        <w:div w:id="2135830806">
          <w:marLeft w:val="640"/>
          <w:marRight w:val="0"/>
          <w:marTop w:val="0"/>
          <w:marBottom w:val="0"/>
          <w:divBdr>
            <w:top w:val="none" w:sz="0" w:space="0" w:color="auto"/>
            <w:left w:val="none" w:sz="0" w:space="0" w:color="auto"/>
            <w:bottom w:val="none" w:sz="0" w:space="0" w:color="auto"/>
            <w:right w:val="none" w:sz="0" w:space="0" w:color="auto"/>
          </w:divBdr>
        </w:div>
      </w:divsChild>
    </w:div>
    <w:div w:id="1209760980">
      <w:bodyDiv w:val="1"/>
      <w:marLeft w:val="0"/>
      <w:marRight w:val="0"/>
      <w:marTop w:val="0"/>
      <w:marBottom w:val="0"/>
      <w:divBdr>
        <w:top w:val="none" w:sz="0" w:space="0" w:color="auto"/>
        <w:left w:val="none" w:sz="0" w:space="0" w:color="auto"/>
        <w:bottom w:val="none" w:sz="0" w:space="0" w:color="auto"/>
        <w:right w:val="none" w:sz="0" w:space="0" w:color="auto"/>
      </w:divBdr>
      <w:divsChild>
        <w:div w:id="187064685">
          <w:marLeft w:val="640"/>
          <w:marRight w:val="0"/>
          <w:marTop w:val="0"/>
          <w:marBottom w:val="0"/>
          <w:divBdr>
            <w:top w:val="none" w:sz="0" w:space="0" w:color="auto"/>
            <w:left w:val="none" w:sz="0" w:space="0" w:color="auto"/>
            <w:bottom w:val="none" w:sz="0" w:space="0" w:color="auto"/>
            <w:right w:val="none" w:sz="0" w:space="0" w:color="auto"/>
          </w:divBdr>
        </w:div>
        <w:div w:id="189300459">
          <w:marLeft w:val="640"/>
          <w:marRight w:val="0"/>
          <w:marTop w:val="0"/>
          <w:marBottom w:val="0"/>
          <w:divBdr>
            <w:top w:val="none" w:sz="0" w:space="0" w:color="auto"/>
            <w:left w:val="none" w:sz="0" w:space="0" w:color="auto"/>
            <w:bottom w:val="none" w:sz="0" w:space="0" w:color="auto"/>
            <w:right w:val="none" w:sz="0" w:space="0" w:color="auto"/>
          </w:divBdr>
        </w:div>
        <w:div w:id="213810912">
          <w:marLeft w:val="640"/>
          <w:marRight w:val="0"/>
          <w:marTop w:val="0"/>
          <w:marBottom w:val="0"/>
          <w:divBdr>
            <w:top w:val="none" w:sz="0" w:space="0" w:color="auto"/>
            <w:left w:val="none" w:sz="0" w:space="0" w:color="auto"/>
            <w:bottom w:val="none" w:sz="0" w:space="0" w:color="auto"/>
            <w:right w:val="none" w:sz="0" w:space="0" w:color="auto"/>
          </w:divBdr>
        </w:div>
        <w:div w:id="252051953">
          <w:marLeft w:val="640"/>
          <w:marRight w:val="0"/>
          <w:marTop w:val="0"/>
          <w:marBottom w:val="0"/>
          <w:divBdr>
            <w:top w:val="none" w:sz="0" w:space="0" w:color="auto"/>
            <w:left w:val="none" w:sz="0" w:space="0" w:color="auto"/>
            <w:bottom w:val="none" w:sz="0" w:space="0" w:color="auto"/>
            <w:right w:val="none" w:sz="0" w:space="0" w:color="auto"/>
          </w:divBdr>
        </w:div>
        <w:div w:id="279456291">
          <w:marLeft w:val="640"/>
          <w:marRight w:val="0"/>
          <w:marTop w:val="0"/>
          <w:marBottom w:val="0"/>
          <w:divBdr>
            <w:top w:val="none" w:sz="0" w:space="0" w:color="auto"/>
            <w:left w:val="none" w:sz="0" w:space="0" w:color="auto"/>
            <w:bottom w:val="none" w:sz="0" w:space="0" w:color="auto"/>
            <w:right w:val="none" w:sz="0" w:space="0" w:color="auto"/>
          </w:divBdr>
        </w:div>
        <w:div w:id="349844259">
          <w:marLeft w:val="640"/>
          <w:marRight w:val="0"/>
          <w:marTop w:val="0"/>
          <w:marBottom w:val="0"/>
          <w:divBdr>
            <w:top w:val="none" w:sz="0" w:space="0" w:color="auto"/>
            <w:left w:val="none" w:sz="0" w:space="0" w:color="auto"/>
            <w:bottom w:val="none" w:sz="0" w:space="0" w:color="auto"/>
            <w:right w:val="none" w:sz="0" w:space="0" w:color="auto"/>
          </w:divBdr>
        </w:div>
        <w:div w:id="361786840">
          <w:marLeft w:val="640"/>
          <w:marRight w:val="0"/>
          <w:marTop w:val="0"/>
          <w:marBottom w:val="0"/>
          <w:divBdr>
            <w:top w:val="none" w:sz="0" w:space="0" w:color="auto"/>
            <w:left w:val="none" w:sz="0" w:space="0" w:color="auto"/>
            <w:bottom w:val="none" w:sz="0" w:space="0" w:color="auto"/>
            <w:right w:val="none" w:sz="0" w:space="0" w:color="auto"/>
          </w:divBdr>
        </w:div>
        <w:div w:id="390815330">
          <w:marLeft w:val="640"/>
          <w:marRight w:val="0"/>
          <w:marTop w:val="0"/>
          <w:marBottom w:val="0"/>
          <w:divBdr>
            <w:top w:val="none" w:sz="0" w:space="0" w:color="auto"/>
            <w:left w:val="none" w:sz="0" w:space="0" w:color="auto"/>
            <w:bottom w:val="none" w:sz="0" w:space="0" w:color="auto"/>
            <w:right w:val="none" w:sz="0" w:space="0" w:color="auto"/>
          </w:divBdr>
        </w:div>
        <w:div w:id="458762257">
          <w:marLeft w:val="640"/>
          <w:marRight w:val="0"/>
          <w:marTop w:val="0"/>
          <w:marBottom w:val="0"/>
          <w:divBdr>
            <w:top w:val="none" w:sz="0" w:space="0" w:color="auto"/>
            <w:left w:val="none" w:sz="0" w:space="0" w:color="auto"/>
            <w:bottom w:val="none" w:sz="0" w:space="0" w:color="auto"/>
            <w:right w:val="none" w:sz="0" w:space="0" w:color="auto"/>
          </w:divBdr>
        </w:div>
        <w:div w:id="610891302">
          <w:marLeft w:val="640"/>
          <w:marRight w:val="0"/>
          <w:marTop w:val="0"/>
          <w:marBottom w:val="0"/>
          <w:divBdr>
            <w:top w:val="none" w:sz="0" w:space="0" w:color="auto"/>
            <w:left w:val="none" w:sz="0" w:space="0" w:color="auto"/>
            <w:bottom w:val="none" w:sz="0" w:space="0" w:color="auto"/>
            <w:right w:val="none" w:sz="0" w:space="0" w:color="auto"/>
          </w:divBdr>
        </w:div>
        <w:div w:id="629629153">
          <w:marLeft w:val="640"/>
          <w:marRight w:val="0"/>
          <w:marTop w:val="0"/>
          <w:marBottom w:val="0"/>
          <w:divBdr>
            <w:top w:val="none" w:sz="0" w:space="0" w:color="auto"/>
            <w:left w:val="none" w:sz="0" w:space="0" w:color="auto"/>
            <w:bottom w:val="none" w:sz="0" w:space="0" w:color="auto"/>
            <w:right w:val="none" w:sz="0" w:space="0" w:color="auto"/>
          </w:divBdr>
        </w:div>
        <w:div w:id="632835377">
          <w:marLeft w:val="640"/>
          <w:marRight w:val="0"/>
          <w:marTop w:val="0"/>
          <w:marBottom w:val="0"/>
          <w:divBdr>
            <w:top w:val="none" w:sz="0" w:space="0" w:color="auto"/>
            <w:left w:val="none" w:sz="0" w:space="0" w:color="auto"/>
            <w:bottom w:val="none" w:sz="0" w:space="0" w:color="auto"/>
            <w:right w:val="none" w:sz="0" w:space="0" w:color="auto"/>
          </w:divBdr>
        </w:div>
        <w:div w:id="719594220">
          <w:marLeft w:val="640"/>
          <w:marRight w:val="0"/>
          <w:marTop w:val="0"/>
          <w:marBottom w:val="0"/>
          <w:divBdr>
            <w:top w:val="none" w:sz="0" w:space="0" w:color="auto"/>
            <w:left w:val="none" w:sz="0" w:space="0" w:color="auto"/>
            <w:bottom w:val="none" w:sz="0" w:space="0" w:color="auto"/>
            <w:right w:val="none" w:sz="0" w:space="0" w:color="auto"/>
          </w:divBdr>
        </w:div>
        <w:div w:id="809597443">
          <w:marLeft w:val="640"/>
          <w:marRight w:val="0"/>
          <w:marTop w:val="0"/>
          <w:marBottom w:val="0"/>
          <w:divBdr>
            <w:top w:val="none" w:sz="0" w:space="0" w:color="auto"/>
            <w:left w:val="none" w:sz="0" w:space="0" w:color="auto"/>
            <w:bottom w:val="none" w:sz="0" w:space="0" w:color="auto"/>
            <w:right w:val="none" w:sz="0" w:space="0" w:color="auto"/>
          </w:divBdr>
        </w:div>
        <w:div w:id="933632064">
          <w:marLeft w:val="640"/>
          <w:marRight w:val="0"/>
          <w:marTop w:val="0"/>
          <w:marBottom w:val="0"/>
          <w:divBdr>
            <w:top w:val="none" w:sz="0" w:space="0" w:color="auto"/>
            <w:left w:val="none" w:sz="0" w:space="0" w:color="auto"/>
            <w:bottom w:val="none" w:sz="0" w:space="0" w:color="auto"/>
            <w:right w:val="none" w:sz="0" w:space="0" w:color="auto"/>
          </w:divBdr>
        </w:div>
        <w:div w:id="990258944">
          <w:marLeft w:val="640"/>
          <w:marRight w:val="0"/>
          <w:marTop w:val="0"/>
          <w:marBottom w:val="0"/>
          <w:divBdr>
            <w:top w:val="none" w:sz="0" w:space="0" w:color="auto"/>
            <w:left w:val="none" w:sz="0" w:space="0" w:color="auto"/>
            <w:bottom w:val="none" w:sz="0" w:space="0" w:color="auto"/>
            <w:right w:val="none" w:sz="0" w:space="0" w:color="auto"/>
          </w:divBdr>
        </w:div>
        <w:div w:id="1022898336">
          <w:marLeft w:val="640"/>
          <w:marRight w:val="0"/>
          <w:marTop w:val="0"/>
          <w:marBottom w:val="0"/>
          <w:divBdr>
            <w:top w:val="none" w:sz="0" w:space="0" w:color="auto"/>
            <w:left w:val="none" w:sz="0" w:space="0" w:color="auto"/>
            <w:bottom w:val="none" w:sz="0" w:space="0" w:color="auto"/>
            <w:right w:val="none" w:sz="0" w:space="0" w:color="auto"/>
          </w:divBdr>
        </w:div>
        <w:div w:id="1025981831">
          <w:marLeft w:val="640"/>
          <w:marRight w:val="0"/>
          <w:marTop w:val="0"/>
          <w:marBottom w:val="0"/>
          <w:divBdr>
            <w:top w:val="none" w:sz="0" w:space="0" w:color="auto"/>
            <w:left w:val="none" w:sz="0" w:space="0" w:color="auto"/>
            <w:bottom w:val="none" w:sz="0" w:space="0" w:color="auto"/>
            <w:right w:val="none" w:sz="0" w:space="0" w:color="auto"/>
          </w:divBdr>
        </w:div>
        <w:div w:id="1028485678">
          <w:marLeft w:val="640"/>
          <w:marRight w:val="0"/>
          <w:marTop w:val="0"/>
          <w:marBottom w:val="0"/>
          <w:divBdr>
            <w:top w:val="none" w:sz="0" w:space="0" w:color="auto"/>
            <w:left w:val="none" w:sz="0" w:space="0" w:color="auto"/>
            <w:bottom w:val="none" w:sz="0" w:space="0" w:color="auto"/>
            <w:right w:val="none" w:sz="0" w:space="0" w:color="auto"/>
          </w:divBdr>
        </w:div>
        <w:div w:id="1246380991">
          <w:marLeft w:val="640"/>
          <w:marRight w:val="0"/>
          <w:marTop w:val="0"/>
          <w:marBottom w:val="0"/>
          <w:divBdr>
            <w:top w:val="none" w:sz="0" w:space="0" w:color="auto"/>
            <w:left w:val="none" w:sz="0" w:space="0" w:color="auto"/>
            <w:bottom w:val="none" w:sz="0" w:space="0" w:color="auto"/>
            <w:right w:val="none" w:sz="0" w:space="0" w:color="auto"/>
          </w:divBdr>
        </w:div>
        <w:div w:id="1259947527">
          <w:marLeft w:val="640"/>
          <w:marRight w:val="0"/>
          <w:marTop w:val="0"/>
          <w:marBottom w:val="0"/>
          <w:divBdr>
            <w:top w:val="none" w:sz="0" w:space="0" w:color="auto"/>
            <w:left w:val="none" w:sz="0" w:space="0" w:color="auto"/>
            <w:bottom w:val="none" w:sz="0" w:space="0" w:color="auto"/>
            <w:right w:val="none" w:sz="0" w:space="0" w:color="auto"/>
          </w:divBdr>
        </w:div>
        <w:div w:id="1310818113">
          <w:marLeft w:val="640"/>
          <w:marRight w:val="0"/>
          <w:marTop w:val="0"/>
          <w:marBottom w:val="0"/>
          <w:divBdr>
            <w:top w:val="none" w:sz="0" w:space="0" w:color="auto"/>
            <w:left w:val="none" w:sz="0" w:space="0" w:color="auto"/>
            <w:bottom w:val="none" w:sz="0" w:space="0" w:color="auto"/>
            <w:right w:val="none" w:sz="0" w:space="0" w:color="auto"/>
          </w:divBdr>
        </w:div>
        <w:div w:id="1356233109">
          <w:marLeft w:val="640"/>
          <w:marRight w:val="0"/>
          <w:marTop w:val="0"/>
          <w:marBottom w:val="0"/>
          <w:divBdr>
            <w:top w:val="none" w:sz="0" w:space="0" w:color="auto"/>
            <w:left w:val="none" w:sz="0" w:space="0" w:color="auto"/>
            <w:bottom w:val="none" w:sz="0" w:space="0" w:color="auto"/>
            <w:right w:val="none" w:sz="0" w:space="0" w:color="auto"/>
          </w:divBdr>
        </w:div>
        <w:div w:id="1415397968">
          <w:marLeft w:val="640"/>
          <w:marRight w:val="0"/>
          <w:marTop w:val="0"/>
          <w:marBottom w:val="0"/>
          <w:divBdr>
            <w:top w:val="none" w:sz="0" w:space="0" w:color="auto"/>
            <w:left w:val="none" w:sz="0" w:space="0" w:color="auto"/>
            <w:bottom w:val="none" w:sz="0" w:space="0" w:color="auto"/>
            <w:right w:val="none" w:sz="0" w:space="0" w:color="auto"/>
          </w:divBdr>
        </w:div>
        <w:div w:id="1425418151">
          <w:marLeft w:val="640"/>
          <w:marRight w:val="0"/>
          <w:marTop w:val="0"/>
          <w:marBottom w:val="0"/>
          <w:divBdr>
            <w:top w:val="none" w:sz="0" w:space="0" w:color="auto"/>
            <w:left w:val="none" w:sz="0" w:space="0" w:color="auto"/>
            <w:bottom w:val="none" w:sz="0" w:space="0" w:color="auto"/>
            <w:right w:val="none" w:sz="0" w:space="0" w:color="auto"/>
          </w:divBdr>
        </w:div>
        <w:div w:id="1431047383">
          <w:marLeft w:val="640"/>
          <w:marRight w:val="0"/>
          <w:marTop w:val="0"/>
          <w:marBottom w:val="0"/>
          <w:divBdr>
            <w:top w:val="none" w:sz="0" w:space="0" w:color="auto"/>
            <w:left w:val="none" w:sz="0" w:space="0" w:color="auto"/>
            <w:bottom w:val="none" w:sz="0" w:space="0" w:color="auto"/>
            <w:right w:val="none" w:sz="0" w:space="0" w:color="auto"/>
          </w:divBdr>
        </w:div>
        <w:div w:id="1443498055">
          <w:marLeft w:val="640"/>
          <w:marRight w:val="0"/>
          <w:marTop w:val="0"/>
          <w:marBottom w:val="0"/>
          <w:divBdr>
            <w:top w:val="none" w:sz="0" w:space="0" w:color="auto"/>
            <w:left w:val="none" w:sz="0" w:space="0" w:color="auto"/>
            <w:bottom w:val="none" w:sz="0" w:space="0" w:color="auto"/>
            <w:right w:val="none" w:sz="0" w:space="0" w:color="auto"/>
          </w:divBdr>
        </w:div>
        <w:div w:id="1491362051">
          <w:marLeft w:val="640"/>
          <w:marRight w:val="0"/>
          <w:marTop w:val="0"/>
          <w:marBottom w:val="0"/>
          <w:divBdr>
            <w:top w:val="none" w:sz="0" w:space="0" w:color="auto"/>
            <w:left w:val="none" w:sz="0" w:space="0" w:color="auto"/>
            <w:bottom w:val="none" w:sz="0" w:space="0" w:color="auto"/>
            <w:right w:val="none" w:sz="0" w:space="0" w:color="auto"/>
          </w:divBdr>
        </w:div>
        <w:div w:id="1542211276">
          <w:marLeft w:val="640"/>
          <w:marRight w:val="0"/>
          <w:marTop w:val="0"/>
          <w:marBottom w:val="0"/>
          <w:divBdr>
            <w:top w:val="none" w:sz="0" w:space="0" w:color="auto"/>
            <w:left w:val="none" w:sz="0" w:space="0" w:color="auto"/>
            <w:bottom w:val="none" w:sz="0" w:space="0" w:color="auto"/>
            <w:right w:val="none" w:sz="0" w:space="0" w:color="auto"/>
          </w:divBdr>
        </w:div>
        <w:div w:id="1666544014">
          <w:marLeft w:val="640"/>
          <w:marRight w:val="0"/>
          <w:marTop w:val="0"/>
          <w:marBottom w:val="0"/>
          <w:divBdr>
            <w:top w:val="none" w:sz="0" w:space="0" w:color="auto"/>
            <w:left w:val="none" w:sz="0" w:space="0" w:color="auto"/>
            <w:bottom w:val="none" w:sz="0" w:space="0" w:color="auto"/>
            <w:right w:val="none" w:sz="0" w:space="0" w:color="auto"/>
          </w:divBdr>
        </w:div>
        <w:div w:id="1854176975">
          <w:marLeft w:val="640"/>
          <w:marRight w:val="0"/>
          <w:marTop w:val="0"/>
          <w:marBottom w:val="0"/>
          <w:divBdr>
            <w:top w:val="none" w:sz="0" w:space="0" w:color="auto"/>
            <w:left w:val="none" w:sz="0" w:space="0" w:color="auto"/>
            <w:bottom w:val="none" w:sz="0" w:space="0" w:color="auto"/>
            <w:right w:val="none" w:sz="0" w:space="0" w:color="auto"/>
          </w:divBdr>
        </w:div>
        <w:div w:id="1976251958">
          <w:marLeft w:val="640"/>
          <w:marRight w:val="0"/>
          <w:marTop w:val="0"/>
          <w:marBottom w:val="0"/>
          <w:divBdr>
            <w:top w:val="none" w:sz="0" w:space="0" w:color="auto"/>
            <w:left w:val="none" w:sz="0" w:space="0" w:color="auto"/>
            <w:bottom w:val="none" w:sz="0" w:space="0" w:color="auto"/>
            <w:right w:val="none" w:sz="0" w:space="0" w:color="auto"/>
          </w:divBdr>
        </w:div>
      </w:divsChild>
    </w:div>
    <w:div w:id="1215119944">
      <w:bodyDiv w:val="1"/>
      <w:marLeft w:val="0"/>
      <w:marRight w:val="0"/>
      <w:marTop w:val="0"/>
      <w:marBottom w:val="0"/>
      <w:divBdr>
        <w:top w:val="none" w:sz="0" w:space="0" w:color="auto"/>
        <w:left w:val="none" w:sz="0" w:space="0" w:color="auto"/>
        <w:bottom w:val="none" w:sz="0" w:space="0" w:color="auto"/>
        <w:right w:val="none" w:sz="0" w:space="0" w:color="auto"/>
      </w:divBdr>
      <w:divsChild>
        <w:div w:id="212271757">
          <w:marLeft w:val="640"/>
          <w:marRight w:val="0"/>
          <w:marTop w:val="0"/>
          <w:marBottom w:val="0"/>
          <w:divBdr>
            <w:top w:val="none" w:sz="0" w:space="0" w:color="auto"/>
            <w:left w:val="none" w:sz="0" w:space="0" w:color="auto"/>
            <w:bottom w:val="none" w:sz="0" w:space="0" w:color="auto"/>
            <w:right w:val="none" w:sz="0" w:space="0" w:color="auto"/>
          </w:divBdr>
        </w:div>
        <w:div w:id="323515554">
          <w:marLeft w:val="640"/>
          <w:marRight w:val="0"/>
          <w:marTop w:val="0"/>
          <w:marBottom w:val="0"/>
          <w:divBdr>
            <w:top w:val="none" w:sz="0" w:space="0" w:color="auto"/>
            <w:left w:val="none" w:sz="0" w:space="0" w:color="auto"/>
            <w:bottom w:val="none" w:sz="0" w:space="0" w:color="auto"/>
            <w:right w:val="none" w:sz="0" w:space="0" w:color="auto"/>
          </w:divBdr>
        </w:div>
        <w:div w:id="640964252">
          <w:marLeft w:val="640"/>
          <w:marRight w:val="0"/>
          <w:marTop w:val="0"/>
          <w:marBottom w:val="0"/>
          <w:divBdr>
            <w:top w:val="none" w:sz="0" w:space="0" w:color="auto"/>
            <w:left w:val="none" w:sz="0" w:space="0" w:color="auto"/>
            <w:bottom w:val="none" w:sz="0" w:space="0" w:color="auto"/>
            <w:right w:val="none" w:sz="0" w:space="0" w:color="auto"/>
          </w:divBdr>
        </w:div>
        <w:div w:id="712850772">
          <w:marLeft w:val="640"/>
          <w:marRight w:val="0"/>
          <w:marTop w:val="0"/>
          <w:marBottom w:val="0"/>
          <w:divBdr>
            <w:top w:val="none" w:sz="0" w:space="0" w:color="auto"/>
            <w:left w:val="none" w:sz="0" w:space="0" w:color="auto"/>
            <w:bottom w:val="none" w:sz="0" w:space="0" w:color="auto"/>
            <w:right w:val="none" w:sz="0" w:space="0" w:color="auto"/>
          </w:divBdr>
        </w:div>
        <w:div w:id="729962919">
          <w:marLeft w:val="640"/>
          <w:marRight w:val="0"/>
          <w:marTop w:val="0"/>
          <w:marBottom w:val="0"/>
          <w:divBdr>
            <w:top w:val="none" w:sz="0" w:space="0" w:color="auto"/>
            <w:left w:val="none" w:sz="0" w:space="0" w:color="auto"/>
            <w:bottom w:val="none" w:sz="0" w:space="0" w:color="auto"/>
            <w:right w:val="none" w:sz="0" w:space="0" w:color="auto"/>
          </w:divBdr>
        </w:div>
        <w:div w:id="744257764">
          <w:marLeft w:val="640"/>
          <w:marRight w:val="0"/>
          <w:marTop w:val="0"/>
          <w:marBottom w:val="0"/>
          <w:divBdr>
            <w:top w:val="none" w:sz="0" w:space="0" w:color="auto"/>
            <w:left w:val="none" w:sz="0" w:space="0" w:color="auto"/>
            <w:bottom w:val="none" w:sz="0" w:space="0" w:color="auto"/>
            <w:right w:val="none" w:sz="0" w:space="0" w:color="auto"/>
          </w:divBdr>
        </w:div>
        <w:div w:id="952252427">
          <w:marLeft w:val="640"/>
          <w:marRight w:val="0"/>
          <w:marTop w:val="0"/>
          <w:marBottom w:val="0"/>
          <w:divBdr>
            <w:top w:val="none" w:sz="0" w:space="0" w:color="auto"/>
            <w:left w:val="none" w:sz="0" w:space="0" w:color="auto"/>
            <w:bottom w:val="none" w:sz="0" w:space="0" w:color="auto"/>
            <w:right w:val="none" w:sz="0" w:space="0" w:color="auto"/>
          </w:divBdr>
        </w:div>
        <w:div w:id="1082869027">
          <w:marLeft w:val="640"/>
          <w:marRight w:val="0"/>
          <w:marTop w:val="0"/>
          <w:marBottom w:val="0"/>
          <w:divBdr>
            <w:top w:val="none" w:sz="0" w:space="0" w:color="auto"/>
            <w:left w:val="none" w:sz="0" w:space="0" w:color="auto"/>
            <w:bottom w:val="none" w:sz="0" w:space="0" w:color="auto"/>
            <w:right w:val="none" w:sz="0" w:space="0" w:color="auto"/>
          </w:divBdr>
        </w:div>
        <w:div w:id="1143423348">
          <w:marLeft w:val="640"/>
          <w:marRight w:val="0"/>
          <w:marTop w:val="0"/>
          <w:marBottom w:val="0"/>
          <w:divBdr>
            <w:top w:val="none" w:sz="0" w:space="0" w:color="auto"/>
            <w:left w:val="none" w:sz="0" w:space="0" w:color="auto"/>
            <w:bottom w:val="none" w:sz="0" w:space="0" w:color="auto"/>
            <w:right w:val="none" w:sz="0" w:space="0" w:color="auto"/>
          </w:divBdr>
        </w:div>
        <w:div w:id="1236354848">
          <w:marLeft w:val="640"/>
          <w:marRight w:val="0"/>
          <w:marTop w:val="0"/>
          <w:marBottom w:val="0"/>
          <w:divBdr>
            <w:top w:val="none" w:sz="0" w:space="0" w:color="auto"/>
            <w:left w:val="none" w:sz="0" w:space="0" w:color="auto"/>
            <w:bottom w:val="none" w:sz="0" w:space="0" w:color="auto"/>
            <w:right w:val="none" w:sz="0" w:space="0" w:color="auto"/>
          </w:divBdr>
        </w:div>
        <w:div w:id="1317802267">
          <w:marLeft w:val="640"/>
          <w:marRight w:val="0"/>
          <w:marTop w:val="0"/>
          <w:marBottom w:val="0"/>
          <w:divBdr>
            <w:top w:val="none" w:sz="0" w:space="0" w:color="auto"/>
            <w:left w:val="none" w:sz="0" w:space="0" w:color="auto"/>
            <w:bottom w:val="none" w:sz="0" w:space="0" w:color="auto"/>
            <w:right w:val="none" w:sz="0" w:space="0" w:color="auto"/>
          </w:divBdr>
        </w:div>
        <w:div w:id="1332879358">
          <w:marLeft w:val="640"/>
          <w:marRight w:val="0"/>
          <w:marTop w:val="0"/>
          <w:marBottom w:val="0"/>
          <w:divBdr>
            <w:top w:val="none" w:sz="0" w:space="0" w:color="auto"/>
            <w:left w:val="none" w:sz="0" w:space="0" w:color="auto"/>
            <w:bottom w:val="none" w:sz="0" w:space="0" w:color="auto"/>
            <w:right w:val="none" w:sz="0" w:space="0" w:color="auto"/>
          </w:divBdr>
        </w:div>
        <w:div w:id="1457917454">
          <w:marLeft w:val="640"/>
          <w:marRight w:val="0"/>
          <w:marTop w:val="0"/>
          <w:marBottom w:val="0"/>
          <w:divBdr>
            <w:top w:val="none" w:sz="0" w:space="0" w:color="auto"/>
            <w:left w:val="none" w:sz="0" w:space="0" w:color="auto"/>
            <w:bottom w:val="none" w:sz="0" w:space="0" w:color="auto"/>
            <w:right w:val="none" w:sz="0" w:space="0" w:color="auto"/>
          </w:divBdr>
        </w:div>
        <w:div w:id="1491870952">
          <w:marLeft w:val="640"/>
          <w:marRight w:val="0"/>
          <w:marTop w:val="0"/>
          <w:marBottom w:val="0"/>
          <w:divBdr>
            <w:top w:val="none" w:sz="0" w:space="0" w:color="auto"/>
            <w:left w:val="none" w:sz="0" w:space="0" w:color="auto"/>
            <w:bottom w:val="none" w:sz="0" w:space="0" w:color="auto"/>
            <w:right w:val="none" w:sz="0" w:space="0" w:color="auto"/>
          </w:divBdr>
        </w:div>
        <w:div w:id="1520923975">
          <w:marLeft w:val="640"/>
          <w:marRight w:val="0"/>
          <w:marTop w:val="0"/>
          <w:marBottom w:val="0"/>
          <w:divBdr>
            <w:top w:val="none" w:sz="0" w:space="0" w:color="auto"/>
            <w:left w:val="none" w:sz="0" w:space="0" w:color="auto"/>
            <w:bottom w:val="none" w:sz="0" w:space="0" w:color="auto"/>
            <w:right w:val="none" w:sz="0" w:space="0" w:color="auto"/>
          </w:divBdr>
        </w:div>
        <w:div w:id="1528133388">
          <w:marLeft w:val="640"/>
          <w:marRight w:val="0"/>
          <w:marTop w:val="0"/>
          <w:marBottom w:val="0"/>
          <w:divBdr>
            <w:top w:val="none" w:sz="0" w:space="0" w:color="auto"/>
            <w:left w:val="none" w:sz="0" w:space="0" w:color="auto"/>
            <w:bottom w:val="none" w:sz="0" w:space="0" w:color="auto"/>
            <w:right w:val="none" w:sz="0" w:space="0" w:color="auto"/>
          </w:divBdr>
        </w:div>
        <w:div w:id="1608464878">
          <w:marLeft w:val="640"/>
          <w:marRight w:val="0"/>
          <w:marTop w:val="0"/>
          <w:marBottom w:val="0"/>
          <w:divBdr>
            <w:top w:val="none" w:sz="0" w:space="0" w:color="auto"/>
            <w:left w:val="none" w:sz="0" w:space="0" w:color="auto"/>
            <w:bottom w:val="none" w:sz="0" w:space="0" w:color="auto"/>
            <w:right w:val="none" w:sz="0" w:space="0" w:color="auto"/>
          </w:divBdr>
        </w:div>
        <w:div w:id="1718428171">
          <w:marLeft w:val="640"/>
          <w:marRight w:val="0"/>
          <w:marTop w:val="0"/>
          <w:marBottom w:val="0"/>
          <w:divBdr>
            <w:top w:val="none" w:sz="0" w:space="0" w:color="auto"/>
            <w:left w:val="none" w:sz="0" w:space="0" w:color="auto"/>
            <w:bottom w:val="none" w:sz="0" w:space="0" w:color="auto"/>
            <w:right w:val="none" w:sz="0" w:space="0" w:color="auto"/>
          </w:divBdr>
        </w:div>
        <w:div w:id="1837182588">
          <w:marLeft w:val="640"/>
          <w:marRight w:val="0"/>
          <w:marTop w:val="0"/>
          <w:marBottom w:val="0"/>
          <w:divBdr>
            <w:top w:val="none" w:sz="0" w:space="0" w:color="auto"/>
            <w:left w:val="none" w:sz="0" w:space="0" w:color="auto"/>
            <w:bottom w:val="none" w:sz="0" w:space="0" w:color="auto"/>
            <w:right w:val="none" w:sz="0" w:space="0" w:color="auto"/>
          </w:divBdr>
        </w:div>
        <w:div w:id="1849296734">
          <w:marLeft w:val="640"/>
          <w:marRight w:val="0"/>
          <w:marTop w:val="0"/>
          <w:marBottom w:val="0"/>
          <w:divBdr>
            <w:top w:val="none" w:sz="0" w:space="0" w:color="auto"/>
            <w:left w:val="none" w:sz="0" w:space="0" w:color="auto"/>
            <w:bottom w:val="none" w:sz="0" w:space="0" w:color="auto"/>
            <w:right w:val="none" w:sz="0" w:space="0" w:color="auto"/>
          </w:divBdr>
        </w:div>
        <w:div w:id="1918854790">
          <w:marLeft w:val="640"/>
          <w:marRight w:val="0"/>
          <w:marTop w:val="0"/>
          <w:marBottom w:val="0"/>
          <w:divBdr>
            <w:top w:val="none" w:sz="0" w:space="0" w:color="auto"/>
            <w:left w:val="none" w:sz="0" w:space="0" w:color="auto"/>
            <w:bottom w:val="none" w:sz="0" w:space="0" w:color="auto"/>
            <w:right w:val="none" w:sz="0" w:space="0" w:color="auto"/>
          </w:divBdr>
        </w:div>
        <w:div w:id="1937666956">
          <w:marLeft w:val="640"/>
          <w:marRight w:val="0"/>
          <w:marTop w:val="0"/>
          <w:marBottom w:val="0"/>
          <w:divBdr>
            <w:top w:val="none" w:sz="0" w:space="0" w:color="auto"/>
            <w:left w:val="none" w:sz="0" w:space="0" w:color="auto"/>
            <w:bottom w:val="none" w:sz="0" w:space="0" w:color="auto"/>
            <w:right w:val="none" w:sz="0" w:space="0" w:color="auto"/>
          </w:divBdr>
        </w:div>
        <w:div w:id="1957129390">
          <w:marLeft w:val="640"/>
          <w:marRight w:val="0"/>
          <w:marTop w:val="0"/>
          <w:marBottom w:val="0"/>
          <w:divBdr>
            <w:top w:val="none" w:sz="0" w:space="0" w:color="auto"/>
            <w:left w:val="none" w:sz="0" w:space="0" w:color="auto"/>
            <w:bottom w:val="none" w:sz="0" w:space="0" w:color="auto"/>
            <w:right w:val="none" w:sz="0" w:space="0" w:color="auto"/>
          </w:divBdr>
        </w:div>
        <w:div w:id="2069840867">
          <w:marLeft w:val="640"/>
          <w:marRight w:val="0"/>
          <w:marTop w:val="0"/>
          <w:marBottom w:val="0"/>
          <w:divBdr>
            <w:top w:val="none" w:sz="0" w:space="0" w:color="auto"/>
            <w:left w:val="none" w:sz="0" w:space="0" w:color="auto"/>
            <w:bottom w:val="none" w:sz="0" w:space="0" w:color="auto"/>
            <w:right w:val="none" w:sz="0" w:space="0" w:color="auto"/>
          </w:divBdr>
        </w:div>
      </w:divsChild>
    </w:div>
    <w:div w:id="1226985845">
      <w:bodyDiv w:val="1"/>
      <w:marLeft w:val="0"/>
      <w:marRight w:val="0"/>
      <w:marTop w:val="0"/>
      <w:marBottom w:val="0"/>
      <w:divBdr>
        <w:top w:val="none" w:sz="0" w:space="0" w:color="auto"/>
        <w:left w:val="none" w:sz="0" w:space="0" w:color="auto"/>
        <w:bottom w:val="none" w:sz="0" w:space="0" w:color="auto"/>
        <w:right w:val="none" w:sz="0" w:space="0" w:color="auto"/>
      </w:divBdr>
    </w:div>
    <w:div w:id="1263222908">
      <w:bodyDiv w:val="1"/>
      <w:marLeft w:val="0"/>
      <w:marRight w:val="0"/>
      <w:marTop w:val="0"/>
      <w:marBottom w:val="0"/>
      <w:divBdr>
        <w:top w:val="none" w:sz="0" w:space="0" w:color="auto"/>
        <w:left w:val="none" w:sz="0" w:space="0" w:color="auto"/>
        <w:bottom w:val="none" w:sz="0" w:space="0" w:color="auto"/>
        <w:right w:val="none" w:sz="0" w:space="0" w:color="auto"/>
      </w:divBdr>
    </w:div>
    <w:div w:id="1274092351">
      <w:bodyDiv w:val="1"/>
      <w:marLeft w:val="0"/>
      <w:marRight w:val="0"/>
      <w:marTop w:val="0"/>
      <w:marBottom w:val="0"/>
      <w:divBdr>
        <w:top w:val="none" w:sz="0" w:space="0" w:color="auto"/>
        <w:left w:val="none" w:sz="0" w:space="0" w:color="auto"/>
        <w:bottom w:val="none" w:sz="0" w:space="0" w:color="auto"/>
        <w:right w:val="none" w:sz="0" w:space="0" w:color="auto"/>
      </w:divBdr>
    </w:div>
    <w:div w:id="1287081073">
      <w:bodyDiv w:val="1"/>
      <w:marLeft w:val="0"/>
      <w:marRight w:val="0"/>
      <w:marTop w:val="0"/>
      <w:marBottom w:val="0"/>
      <w:divBdr>
        <w:top w:val="none" w:sz="0" w:space="0" w:color="auto"/>
        <w:left w:val="none" w:sz="0" w:space="0" w:color="auto"/>
        <w:bottom w:val="none" w:sz="0" w:space="0" w:color="auto"/>
        <w:right w:val="none" w:sz="0" w:space="0" w:color="auto"/>
      </w:divBdr>
      <w:divsChild>
        <w:div w:id="49352213">
          <w:marLeft w:val="640"/>
          <w:marRight w:val="0"/>
          <w:marTop w:val="0"/>
          <w:marBottom w:val="0"/>
          <w:divBdr>
            <w:top w:val="none" w:sz="0" w:space="0" w:color="auto"/>
            <w:left w:val="none" w:sz="0" w:space="0" w:color="auto"/>
            <w:bottom w:val="none" w:sz="0" w:space="0" w:color="auto"/>
            <w:right w:val="none" w:sz="0" w:space="0" w:color="auto"/>
          </w:divBdr>
        </w:div>
        <w:div w:id="88157039">
          <w:marLeft w:val="640"/>
          <w:marRight w:val="0"/>
          <w:marTop w:val="0"/>
          <w:marBottom w:val="0"/>
          <w:divBdr>
            <w:top w:val="none" w:sz="0" w:space="0" w:color="auto"/>
            <w:left w:val="none" w:sz="0" w:space="0" w:color="auto"/>
            <w:bottom w:val="none" w:sz="0" w:space="0" w:color="auto"/>
            <w:right w:val="none" w:sz="0" w:space="0" w:color="auto"/>
          </w:divBdr>
        </w:div>
        <w:div w:id="453327708">
          <w:marLeft w:val="640"/>
          <w:marRight w:val="0"/>
          <w:marTop w:val="0"/>
          <w:marBottom w:val="0"/>
          <w:divBdr>
            <w:top w:val="none" w:sz="0" w:space="0" w:color="auto"/>
            <w:left w:val="none" w:sz="0" w:space="0" w:color="auto"/>
            <w:bottom w:val="none" w:sz="0" w:space="0" w:color="auto"/>
            <w:right w:val="none" w:sz="0" w:space="0" w:color="auto"/>
          </w:divBdr>
        </w:div>
        <w:div w:id="457845856">
          <w:marLeft w:val="640"/>
          <w:marRight w:val="0"/>
          <w:marTop w:val="0"/>
          <w:marBottom w:val="0"/>
          <w:divBdr>
            <w:top w:val="none" w:sz="0" w:space="0" w:color="auto"/>
            <w:left w:val="none" w:sz="0" w:space="0" w:color="auto"/>
            <w:bottom w:val="none" w:sz="0" w:space="0" w:color="auto"/>
            <w:right w:val="none" w:sz="0" w:space="0" w:color="auto"/>
          </w:divBdr>
        </w:div>
        <w:div w:id="465926580">
          <w:marLeft w:val="640"/>
          <w:marRight w:val="0"/>
          <w:marTop w:val="0"/>
          <w:marBottom w:val="0"/>
          <w:divBdr>
            <w:top w:val="none" w:sz="0" w:space="0" w:color="auto"/>
            <w:left w:val="none" w:sz="0" w:space="0" w:color="auto"/>
            <w:bottom w:val="none" w:sz="0" w:space="0" w:color="auto"/>
            <w:right w:val="none" w:sz="0" w:space="0" w:color="auto"/>
          </w:divBdr>
        </w:div>
        <w:div w:id="553279052">
          <w:marLeft w:val="640"/>
          <w:marRight w:val="0"/>
          <w:marTop w:val="0"/>
          <w:marBottom w:val="0"/>
          <w:divBdr>
            <w:top w:val="none" w:sz="0" w:space="0" w:color="auto"/>
            <w:left w:val="none" w:sz="0" w:space="0" w:color="auto"/>
            <w:bottom w:val="none" w:sz="0" w:space="0" w:color="auto"/>
            <w:right w:val="none" w:sz="0" w:space="0" w:color="auto"/>
          </w:divBdr>
        </w:div>
        <w:div w:id="647974332">
          <w:marLeft w:val="640"/>
          <w:marRight w:val="0"/>
          <w:marTop w:val="0"/>
          <w:marBottom w:val="0"/>
          <w:divBdr>
            <w:top w:val="none" w:sz="0" w:space="0" w:color="auto"/>
            <w:left w:val="none" w:sz="0" w:space="0" w:color="auto"/>
            <w:bottom w:val="none" w:sz="0" w:space="0" w:color="auto"/>
            <w:right w:val="none" w:sz="0" w:space="0" w:color="auto"/>
          </w:divBdr>
        </w:div>
        <w:div w:id="676729568">
          <w:marLeft w:val="640"/>
          <w:marRight w:val="0"/>
          <w:marTop w:val="0"/>
          <w:marBottom w:val="0"/>
          <w:divBdr>
            <w:top w:val="none" w:sz="0" w:space="0" w:color="auto"/>
            <w:left w:val="none" w:sz="0" w:space="0" w:color="auto"/>
            <w:bottom w:val="none" w:sz="0" w:space="0" w:color="auto"/>
            <w:right w:val="none" w:sz="0" w:space="0" w:color="auto"/>
          </w:divBdr>
        </w:div>
        <w:div w:id="720832048">
          <w:marLeft w:val="640"/>
          <w:marRight w:val="0"/>
          <w:marTop w:val="0"/>
          <w:marBottom w:val="0"/>
          <w:divBdr>
            <w:top w:val="none" w:sz="0" w:space="0" w:color="auto"/>
            <w:left w:val="none" w:sz="0" w:space="0" w:color="auto"/>
            <w:bottom w:val="none" w:sz="0" w:space="0" w:color="auto"/>
            <w:right w:val="none" w:sz="0" w:space="0" w:color="auto"/>
          </w:divBdr>
        </w:div>
        <w:div w:id="840857174">
          <w:marLeft w:val="640"/>
          <w:marRight w:val="0"/>
          <w:marTop w:val="0"/>
          <w:marBottom w:val="0"/>
          <w:divBdr>
            <w:top w:val="none" w:sz="0" w:space="0" w:color="auto"/>
            <w:left w:val="none" w:sz="0" w:space="0" w:color="auto"/>
            <w:bottom w:val="none" w:sz="0" w:space="0" w:color="auto"/>
            <w:right w:val="none" w:sz="0" w:space="0" w:color="auto"/>
          </w:divBdr>
        </w:div>
        <w:div w:id="848831348">
          <w:marLeft w:val="640"/>
          <w:marRight w:val="0"/>
          <w:marTop w:val="0"/>
          <w:marBottom w:val="0"/>
          <w:divBdr>
            <w:top w:val="none" w:sz="0" w:space="0" w:color="auto"/>
            <w:left w:val="none" w:sz="0" w:space="0" w:color="auto"/>
            <w:bottom w:val="none" w:sz="0" w:space="0" w:color="auto"/>
            <w:right w:val="none" w:sz="0" w:space="0" w:color="auto"/>
          </w:divBdr>
        </w:div>
        <w:div w:id="890843128">
          <w:marLeft w:val="640"/>
          <w:marRight w:val="0"/>
          <w:marTop w:val="0"/>
          <w:marBottom w:val="0"/>
          <w:divBdr>
            <w:top w:val="none" w:sz="0" w:space="0" w:color="auto"/>
            <w:left w:val="none" w:sz="0" w:space="0" w:color="auto"/>
            <w:bottom w:val="none" w:sz="0" w:space="0" w:color="auto"/>
            <w:right w:val="none" w:sz="0" w:space="0" w:color="auto"/>
          </w:divBdr>
        </w:div>
        <w:div w:id="909967568">
          <w:marLeft w:val="640"/>
          <w:marRight w:val="0"/>
          <w:marTop w:val="0"/>
          <w:marBottom w:val="0"/>
          <w:divBdr>
            <w:top w:val="none" w:sz="0" w:space="0" w:color="auto"/>
            <w:left w:val="none" w:sz="0" w:space="0" w:color="auto"/>
            <w:bottom w:val="none" w:sz="0" w:space="0" w:color="auto"/>
            <w:right w:val="none" w:sz="0" w:space="0" w:color="auto"/>
          </w:divBdr>
        </w:div>
        <w:div w:id="987055338">
          <w:marLeft w:val="640"/>
          <w:marRight w:val="0"/>
          <w:marTop w:val="0"/>
          <w:marBottom w:val="0"/>
          <w:divBdr>
            <w:top w:val="none" w:sz="0" w:space="0" w:color="auto"/>
            <w:left w:val="none" w:sz="0" w:space="0" w:color="auto"/>
            <w:bottom w:val="none" w:sz="0" w:space="0" w:color="auto"/>
            <w:right w:val="none" w:sz="0" w:space="0" w:color="auto"/>
          </w:divBdr>
        </w:div>
        <w:div w:id="988364224">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1123232365">
          <w:marLeft w:val="640"/>
          <w:marRight w:val="0"/>
          <w:marTop w:val="0"/>
          <w:marBottom w:val="0"/>
          <w:divBdr>
            <w:top w:val="none" w:sz="0" w:space="0" w:color="auto"/>
            <w:left w:val="none" w:sz="0" w:space="0" w:color="auto"/>
            <w:bottom w:val="none" w:sz="0" w:space="0" w:color="auto"/>
            <w:right w:val="none" w:sz="0" w:space="0" w:color="auto"/>
          </w:divBdr>
        </w:div>
        <w:div w:id="1217425775">
          <w:marLeft w:val="640"/>
          <w:marRight w:val="0"/>
          <w:marTop w:val="0"/>
          <w:marBottom w:val="0"/>
          <w:divBdr>
            <w:top w:val="none" w:sz="0" w:space="0" w:color="auto"/>
            <w:left w:val="none" w:sz="0" w:space="0" w:color="auto"/>
            <w:bottom w:val="none" w:sz="0" w:space="0" w:color="auto"/>
            <w:right w:val="none" w:sz="0" w:space="0" w:color="auto"/>
          </w:divBdr>
        </w:div>
        <w:div w:id="1311908622">
          <w:marLeft w:val="640"/>
          <w:marRight w:val="0"/>
          <w:marTop w:val="0"/>
          <w:marBottom w:val="0"/>
          <w:divBdr>
            <w:top w:val="none" w:sz="0" w:space="0" w:color="auto"/>
            <w:left w:val="none" w:sz="0" w:space="0" w:color="auto"/>
            <w:bottom w:val="none" w:sz="0" w:space="0" w:color="auto"/>
            <w:right w:val="none" w:sz="0" w:space="0" w:color="auto"/>
          </w:divBdr>
        </w:div>
        <w:div w:id="1351761803">
          <w:marLeft w:val="640"/>
          <w:marRight w:val="0"/>
          <w:marTop w:val="0"/>
          <w:marBottom w:val="0"/>
          <w:divBdr>
            <w:top w:val="none" w:sz="0" w:space="0" w:color="auto"/>
            <w:left w:val="none" w:sz="0" w:space="0" w:color="auto"/>
            <w:bottom w:val="none" w:sz="0" w:space="0" w:color="auto"/>
            <w:right w:val="none" w:sz="0" w:space="0" w:color="auto"/>
          </w:divBdr>
        </w:div>
        <w:div w:id="1395813079">
          <w:marLeft w:val="640"/>
          <w:marRight w:val="0"/>
          <w:marTop w:val="0"/>
          <w:marBottom w:val="0"/>
          <w:divBdr>
            <w:top w:val="none" w:sz="0" w:space="0" w:color="auto"/>
            <w:left w:val="none" w:sz="0" w:space="0" w:color="auto"/>
            <w:bottom w:val="none" w:sz="0" w:space="0" w:color="auto"/>
            <w:right w:val="none" w:sz="0" w:space="0" w:color="auto"/>
          </w:divBdr>
        </w:div>
        <w:div w:id="1411077034">
          <w:marLeft w:val="640"/>
          <w:marRight w:val="0"/>
          <w:marTop w:val="0"/>
          <w:marBottom w:val="0"/>
          <w:divBdr>
            <w:top w:val="none" w:sz="0" w:space="0" w:color="auto"/>
            <w:left w:val="none" w:sz="0" w:space="0" w:color="auto"/>
            <w:bottom w:val="none" w:sz="0" w:space="0" w:color="auto"/>
            <w:right w:val="none" w:sz="0" w:space="0" w:color="auto"/>
          </w:divBdr>
        </w:div>
        <w:div w:id="1455519918">
          <w:marLeft w:val="640"/>
          <w:marRight w:val="0"/>
          <w:marTop w:val="0"/>
          <w:marBottom w:val="0"/>
          <w:divBdr>
            <w:top w:val="none" w:sz="0" w:space="0" w:color="auto"/>
            <w:left w:val="none" w:sz="0" w:space="0" w:color="auto"/>
            <w:bottom w:val="none" w:sz="0" w:space="0" w:color="auto"/>
            <w:right w:val="none" w:sz="0" w:space="0" w:color="auto"/>
          </w:divBdr>
        </w:div>
        <w:div w:id="1463767242">
          <w:marLeft w:val="640"/>
          <w:marRight w:val="0"/>
          <w:marTop w:val="0"/>
          <w:marBottom w:val="0"/>
          <w:divBdr>
            <w:top w:val="none" w:sz="0" w:space="0" w:color="auto"/>
            <w:left w:val="none" w:sz="0" w:space="0" w:color="auto"/>
            <w:bottom w:val="none" w:sz="0" w:space="0" w:color="auto"/>
            <w:right w:val="none" w:sz="0" w:space="0" w:color="auto"/>
          </w:divBdr>
        </w:div>
        <w:div w:id="1547183034">
          <w:marLeft w:val="640"/>
          <w:marRight w:val="0"/>
          <w:marTop w:val="0"/>
          <w:marBottom w:val="0"/>
          <w:divBdr>
            <w:top w:val="none" w:sz="0" w:space="0" w:color="auto"/>
            <w:left w:val="none" w:sz="0" w:space="0" w:color="auto"/>
            <w:bottom w:val="none" w:sz="0" w:space="0" w:color="auto"/>
            <w:right w:val="none" w:sz="0" w:space="0" w:color="auto"/>
          </w:divBdr>
        </w:div>
        <w:div w:id="1550069153">
          <w:marLeft w:val="640"/>
          <w:marRight w:val="0"/>
          <w:marTop w:val="0"/>
          <w:marBottom w:val="0"/>
          <w:divBdr>
            <w:top w:val="none" w:sz="0" w:space="0" w:color="auto"/>
            <w:left w:val="none" w:sz="0" w:space="0" w:color="auto"/>
            <w:bottom w:val="none" w:sz="0" w:space="0" w:color="auto"/>
            <w:right w:val="none" w:sz="0" w:space="0" w:color="auto"/>
          </w:divBdr>
        </w:div>
        <w:div w:id="1576086130">
          <w:marLeft w:val="640"/>
          <w:marRight w:val="0"/>
          <w:marTop w:val="0"/>
          <w:marBottom w:val="0"/>
          <w:divBdr>
            <w:top w:val="none" w:sz="0" w:space="0" w:color="auto"/>
            <w:left w:val="none" w:sz="0" w:space="0" w:color="auto"/>
            <w:bottom w:val="none" w:sz="0" w:space="0" w:color="auto"/>
            <w:right w:val="none" w:sz="0" w:space="0" w:color="auto"/>
          </w:divBdr>
        </w:div>
        <w:div w:id="1602102867">
          <w:marLeft w:val="640"/>
          <w:marRight w:val="0"/>
          <w:marTop w:val="0"/>
          <w:marBottom w:val="0"/>
          <w:divBdr>
            <w:top w:val="none" w:sz="0" w:space="0" w:color="auto"/>
            <w:left w:val="none" w:sz="0" w:space="0" w:color="auto"/>
            <w:bottom w:val="none" w:sz="0" w:space="0" w:color="auto"/>
            <w:right w:val="none" w:sz="0" w:space="0" w:color="auto"/>
          </w:divBdr>
        </w:div>
        <w:div w:id="1646616695">
          <w:marLeft w:val="640"/>
          <w:marRight w:val="0"/>
          <w:marTop w:val="0"/>
          <w:marBottom w:val="0"/>
          <w:divBdr>
            <w:top w:val="none" w:sz="0" w:space="0" w:color="auto"/>
            <w:left w:val="none" w:sz="0" w:space="0" w:color="auto"/>
            <w:bottom w:val="none" w:sz="0" w:space="0" w:color="auto"/>
            <w:right w:val="none" w:sz="0" w:space="0" w:color="auto"/>
          </w:divBdr>
        </w:div>
        <w:div w:id="1694727873">
          <w:marLeft w:val="640"/>
          <w:marRight w:val="0"/>
          <w:marTop w:val="0"/>
          <w:marBottom w:val="0"/>
          <w:divBdr>
            <w:top w:val="none" w:sz="0" w:space="0" w:color="auto"/>
            <w:left w:val="none" w:sz="0" w:space="0" w:color="auto"/>
            <w:bottom w:val="none" w:sz="0" w:space="0" w:color="auto"/>
            <w:right w:val="none" w:sz="0" w:space="0" w:color="auto"/>
          </w:divBdr>
        </w:div>
        <w:div w:id="1789202104">
          <w:marLeft w:val="640"/>
          <w:marRight w:val="0"/>
          <w:marTop w:val="0"/>
          <w:marBottom w:val="0"/>
          <w:divBdr>
            <w:top w:val="none" w:sz="0" w:space="0" w:color="auto"/>
            <w:left w:val="none" w:sz="0" w:space="0" w:color="auto"/>
            <w:bottom w:val="none" w:sz="0" w:space="0" w:color="auto"/>
            <w:right w:val="none" w:sz="0" w:space="0" w:color="auto"/>
          </w:divBdr>
        </w:div>
        <w:div w:id="1794789856">
          <w:marLeft w:val="640"/>
          <w:marRight w:val="0"/>
          <w:marTop w:val="0"/>
          <w:marBottom w:val="0"/>
          <w:divBdr>
            <w:top w:val="none" w:sz="0" w:space="0" w:color="auto"/>
            <w:left w:val="none" w:sz="0" w:space="0" w:color="auto"/>
            <w:bottom w:val="none" w:sz="0" w:space="0" w:color="auto"/>
            <w:right w:val="none" w:sz="0" w:space="0" w:color="auto"/>
          </w:divBdr>
        </w:div>
        <w:div w:id="1925721443">
          <w:marLeft w:val="640"/>
          <w:marRight w:val="0"/>
          <w:marTop w:val="0"/>
          <w:marBottom w:val="0"/>
          <w:divBdr>
            <w:top w:val="none" w:sz="0" w:space="0" w:color="auto"/>
            <w:left w:val="none" w:sz="0" w:space="0" w:color="auto"/>
            <w:bottom w:val="none" w:sz="0" w:space="0" w:color="auto"/>
            <w:right w:val="none" w:sz="0" w:space="0" w:color="auto"/>
          </w:divBdr>
        </w:div>
        <w:div w:id="1929970054">
          <w:marLeft w:val="640"/>
          <w:marRight w:val="0"/>
          <w:marTop w:val="0"/>
          <w:marBottom w:val="0"/>
          <w:divBdr>
            <w:top w:val="none" w:sz="0" w:space="0" w:color="auto"/>
            <w:left w:val="none" w:sz="0" w:space="0" w:color="auto"/>
            <w:bottom w:val="none" w:sz="0" w:space="0" w:color="auto"/>
            <w:right w:val="none" w:sz="0" w:space="0" w:color="auto"/>
          </w:divBdr>
        </w:div>
        <w:div w:id="1932466735">
          <w:marLeft w:val="640"/>
          <w:marRight w:val="0"/>
          <w:marTop w:val="0"/>
          <w:marBottom w:val="0"/>
          <w:divBdr>
            <w:top w:val="none" w:sz="0" w:space="0" w:color="auto"/>
            <w:left w:val="none" w:sz="0" w:space="0" w:color="auto"/>
            <w:bottom w:val="none" w:sz="0" w:space="0" w:color="auto"/>
            <w:right w:val="none" w:sz="0" w:space="0" w:color="auto"/>
          </w:divBdr>
        </w:div>
        <w:div w:id="2042850825">
          <w:marLeft w:val="640"/>
          <w:marRight w:val="0"/>
          <w:marTop w:val="0"/>
          <w:marBottom w:val="0"/>
          <w:divBdr>
            <w:top w:val="none" w:sz="0" w:space="0" w:color="auto"/>
            <w:left w:val="none" w:sz="0" w:space="0" w:color="auto"/>
            <w:bottom w:val="none" w:sz="0" w:space="0" w:color="auto"/>
            <w:right w:val="none" w:sz="0" w:space="0" w:color="auto"/>
          </w:divBdr>
        </w:div>
      </w:divsChild>
    </w:div>
    <w:div w:id="1296569068">
      <w:bodyDiv w:val="1"/>
      <w:marLeft w:val="0"/>
      <w:marRight w:val="0"/>
      <w:marTop w:val="0"/>
      <w:marBottom w:val="0"/>
      <w:divBdr>
        <w:top w:val="none" w:sz="0" w:space="0" w:color="auto"/>
        <w:left w:val="none" w:sz="0" w:space="0" w:color="auto"/>
        <w:bottom w:val="none" w:sz="0" w:space="0" w:color="auto"/>
        <w:right w:val="none" w:sz="0" w:space="0" w:color="auto"/>
      </w:divBdr>
    </w:div>
    <w:div w:id="1314026609">
      <w:bodyDiv w:val="1"/>
      <w:marLeft w:val="0"/>
      <w:marRight w:val="0"/>
      <w:marTop w:val="0"/>
      <w:marBottom w:val="0"/>
      <w:divBdr>
        <w:top w:val="none" w:sz="0" w:space="0" w:color="auto"/>
        <w:left w:val="none" w:sz="0" w:space="0" w:color="auto"/>
        <w:bottom w:val="none" w:sz="0" w:space="0" w:color="auto"/>
        <w:right w:val="none" w:sz="0" w:space="0" w:color="auto"/>
      </w:divBdr>
      <w:divsChild>
        <w:div w:id="70548966">
          <w:marLeft w:val="480"/>
          <w:marRight w:val="0"/>
          <w:marTop w:val="0"/>
          <w:marBottom w:val="0"/>
          <w:divBdr>
            <w:top w:val="none" w:sz="0" w:space="0" w:color="auto"/>
            <w:left w:val="none" w:sz="0" w:space="0" w:color="auto"/>
            <w:bottom w:val="none" w:sz="0" w:space="0" w:color="auto"/>
            <w:right w:val="none" w:sz="0" w:space="0" w:color="auto"/>
          </w:divBdr>
        </w:div>
        <w:div w:id="112403044">
          <w:marLeft w:val="480"/>
          <w:marRight w:val="0"/>
          <w:marTop w:val="0"/>
          <w:marBottom w:val="0"/>
          <w:divBdr>
            <w:top w:val="none" w:sz="0" w:space="0" w:color="auto"/>
            <w:left w:val="none" w:sz="0" w:space="0" w:color="auto"/>
            <w:bottom w:val="none" w:sz="0" w:space="0" w:color="auto"/>
            <w:right w:val="none" w:sz="0" w:space="0" w:color="auto"/>
          </w:divBdr>
        </w:div>
        <w:div w:id="460540792">
          <w:marLeft w:val="480"/>
          <w:marRight w:val="0"/>
          <w:marTop w:val="0"/>
          <w:marBottom w:val="0"/>
          <w:divBdr>
            <w:top w:val="none" w:sz="0" w:space="0" w:color="auto"/>
            <w:left w:val="none" w:sz="0" w:space="0" w:color="auto"/>
            <w:bottom w:val="none" w:sz="0" w:space="0" w:color="auto"/>
            <w:right w:val="none" w:sz="0" w:space="0" w:color="auto"/>
          </w:divBdr>
        </w:div>
        <w:div w:id="479731729">
          <w:marLeft w:val="480"/>
          <w:marRight w:val="0"/>
          <w:marTop w:val="0"/>
          <w:marBottom w:val="0"/>
          <w:divBdr>
            <w:top w:val="none" w:sz="0" w:space="0" w:color="auto"/>
            <w:left w:val="none" w:sz="0" w:space="0" w:color="auto"/>
            <w:bottom w:val="none" w:sz="0" w:space="0" w:color="auto"/>
            <w:right w:val="none" w:sz="0" w:space="0" w:color="auto"/>
          </w:divBdr>
        </w:div>
        <w:div w:id="667515856">
          <w:marLeft w:val="480"/>
          <w:marRight w:val="0"/>
          <w:marTop w:val="0"/>
          <w:marBottom w:val="0"/>
          <w:divBdr>
            <w:top w:val="none" w:sz="0" w:space="0" w:color="auto"/>
            <w:left w:val="none" w:sz="0" w:space="0" w:color="auto"/>
            <w:bottom w:val="none" w:sz="0" w:space="0" w:color="auto"/>
            <w:right w:val="none" w:sz="0" w:space="0" w:color="auto"/>
          </w:divBdr>
        </w:div>
        <w:div w:id="727845447">
          <w:marLeft w:val="480"/>
          <w:marRight w:val="0"/>
          <w:marTop w:val="0"/>
          <w:marBottom w:val="0"/>
          <w:divBdr>
            <w:top w:val="none" w:sz="0" w:space="0" w:color="auto"/>
            <w:left w:val="none" w:sz="0" w:space="0" w:color="auto"/>
            <w:bottom w:val="none" w:sz="0" w:space="0" w:color="auto"/>
            <w:right w:val="none" w:sz="0" w:space="0" w:color="auto"/>
          </w:divBdr>
        </w:div>
        <w:div w:id="779757472">
          <w:marLeft w:val="480"/>
          <w:marRight w:val="0"/>
          <w:marTop w:val="0"/>
          <w:marBottom w:val="0"/>
          <w:divBdr>
            <w:top w:val="none" w:sz="0" w:space="0" w:color="auto"/>
            <w:left w:val="none" w:sz="0" w:space="0" w:color="auto"/>
            <w:bottom w:val="none" w:sz="0" w:space="0" w:color="auto"/>
            <w:right w:val="none" w:sz="0" w:space="0" w:color="auto"/>
          </w:divBdr>
        </w:div>
        <w:div w:id="976571187">
          <w:marLeft w:val="480"/>
          <w:marRight w:val="0"/>
          <w:marTop w:val="0"/>
          <w:marBottom w:val="0"/>
          <w:divBdr>
            <w:top w:val="none" w:sz="0" w:space="0" w:color="auto"/>
            <w:left w:val="none" w:sz="0" w:space="0" w:color="auto"/>
            <w:bottom w:val="none" w:sz="0" w:space="0" w:color="auto"/>
            <w:right w:val="none" w:sz="0" w:space="0" w:color="auto"/>
          </w:divBdr>
        </w:div>
        <w:div w:id="981469111">
          <w:marLeft w:val="480"/>
          <w:marRight w:val="0"/>
          <w:marTop w:val="0"/>
          <w:marBottom w:val="0"/>
          <w:divBdr>
            <w:top w:val="none" w:sz="0" w:space="0" w:color="auto"/>
            <w:left w:val="none" w:sz="0" w:space="0" w:color="auto"/>
            <w:bottom w:val="none" w:sz="0" w:space="0" w:color="auto"/>
            <w:right w:val="none" w:sz="0" w:space="0" w:color="auto"/>
          </w:divBdr>
        </w:div>
        <w:div w:id="1229465181">
          <w:marLeft w:val="480"/>
          <w:marRight w:val="0"/>
          <w:marTop w:val="0"/>
          <w:marBottom w:val="0"/>
          <w:divBdr>
            <w:top w:val="none" w:sz="0" w:space="0" w:color="auto"/>
            <w:left w:val="none" w:sz="0" w:space="0" w:color="auto"/>
            <w:bottom w:val="none" w:sz="0" w:space="0" w:color="auto"/>
            <w:right w:val="none" w:sz="0" w:space="0" w:color="auto"/>
          </w:divBdr>
        </w:div>
        <w:div w:id="1285305516">
          <w:marLeft w:val="480"/>
          <w:marRight w:val="0"/>
          <w:marTop w:val="0"/>
          <w:marBottom w:val="0"/>
          <w:divBdr>
            <w:top w:val="none" w:sz="0" w:space="0" w:color="auto"/>
            <w:left w:val="none" w:sz="0" w:space="0" w:color="auto"/>
            <w:bottom w:val="none" w:sz="0" w:space="0" w:color="auto"/>
            <w:right w:val="none" w:sz="0" w:space="0" w:color="auto"/>
          </w:divBdr>
        </w:div>
        <w:div w:id="1355158457">
          <w:marLeft w:val="480"/>
          <w:marRight w:val="0"/>
          <w:marTop w:val="0"/>
          <w:marBottom w:val="0"/>
          <w:divBdr>
            <w:top w:val="none" w:sz="0" w:space="0" w:color="auto"/>
            <w:left w:val="none" w:sz="0" w:space="0" w:color="auto"/>
            <w:bottom w:val="none" w:sz="0" w:space="0" w:color="auto"/>
            <w:right w:val="none" w:sz="0" w:space="0" w:color="auto"/>
          </w:divBdr>
        </w:div>
        <w:div w:id="1361083056">
          <w:marLeft w:val="480"/>
          <w:marRight w:val="0"/>
          <w:marTop w:val="0"/>
          <w:marBottom w:val="0"/>
          <w:divBdr>
            <w:top w:val="none" w:sz="0" w:space="0" w:color="auto"/>
            <w:left w:val="none" w:sz="0" w:space="0" w:color="auto"/>
            <w:bottom w:val="none" w:sz="0" w:space="0" w:color="auto"/>
            <w:right w:val="none" w:sz="0" w:space="0" w:color="auto"/>
          </w:divBdr>
        </w:div>
        <w:div w:id="1444960375">
          <w:marLeft w:val="480"/>
          <w:marRight w:val="0"/>
          <w:marTop w:val="0"/>
          <w:marBottom w:val="0"/>
          <w:divBdr>
            <w:top w:val="none" w:sz="0" w:space="0" w:color="auto"/>
            <w:left w:val="none" w:sz="0" w:space="0" w:color="auto"/>
            <w:bottom w:val="none" w:sz="0" w:space="0" w:color="auto"/>
            <w:right w:val="none" w:sz="0" w:space="0" w:color="auto"/>
          </w:divBdr>
        </w:div>
        <w:div w:id="1540430290">
          <w:marLeft w:val="480"/>
          <w:marRight w:val="0"/>
          <w:marTop w:val="0"/>
          <w:marBottom w:val="0"/>
          <w:divBdr>
            <w:top w:val="none" w:sz="0" w:space="0" w:color="auto"/>
            <w:left w:val="none" w:sz="0" w:space="0" w:color="auto"/>
            <w:bottom w:val="none" w:sz="0" w:space="0" w:color="auto"/>
            <w:right w:val="none" w:sz="0" w:space="0" w:color="auto"/>
          </w:divBdr>
        </w:div>
        <w:div w:id="1557274058">
          <w:marLeft w:val="480"/>
          <w:marRight w:val="0"/>
          <w:marTop w:val="0"/>
          <w:marBottom w:val="0"/>
          <w:divBdr>
            <w:top w:val="none" w:sz="0" w:space="0" w:color="auto"/>
            <w:left w:val="none" w:sz="0" w:space="0" w:color="auto"/>
            <w:bottom w:val="none" w:sz="0" w:space="0" w:color="auto"/>
            <w:right w:val="none" w:sz="0" w:space="0" w:color="auto"/>
          </w:divBdr>
        </w:div>
        <w:div w:id="1734427227">
          <w:marLeft w:val="480"/>
          <w:marRight w:val="0"/>
          <w:marTop w:val="0"/>
          <w:marBottom w:val="0"/>
          <w:divBdr>
            <w:top w:val="none" w:sz="0" w:space="0" w:color="auto"/>
            <w:left w:val="none" w:sz="0" w:space="0" w:color="auto"/>
            <w:bottom w:val="none" w:sz="0" w:space="0" w:color="auto"/>
            <w:right w:val="none" w:sz="0" w:space="0" w:color="auto"/>
          </w:divBdr>
        </w:div>
        <w:div w:id="1793327666">
          <w:marLeft w:val="480"/>
          <w:marRight w:val="0"/>
          <w:marTop w:val="0"/>
          <w:marBottom w:val="0"/>
          <w:divBdr>
            <w:top w:val="none" w:sz="0" w:space="0" w:color="auto"/>
            <w:left w:val="none" w:sz="0" w:space="0" w:color="auto"/>
            <w:bottom w:val="none" w:sz="0" w:space="0" w:color="auto"/>
            <w:right w:val="none" w:sz="0" w:space="0" w:color="auto"/>
          </w:divBdr>
        </w:div>
        <w:div w:id="1840270032">
          <w:marLeft w:val="480"/>
          <w:marRight w:val="0"/>
          <w:marTop w:val="0"/>
          <w:marBottom w:val="0"/>
          <w:divBdr>
            <w:top w:val="none" w:sz="0" w:space="0" w:color="auto"/>
            <w:left w:val="none" w:sz="0" w:space="0" w:color="auto"/>
            <w:bottom w:val="none" w:sz="0" w:space="0" w:color="auto"/>
            <w:right w:val="none" w:sz="0" w:space="0" w:color="auto"/>
          </w:divBdr>
        </w:div>
        <w:div w:id="1899974103">
          <w:marLeft w:val="480"/>
          <w:marRight w:val="0"/>
          <w:marTop w:val="0"/>
          <w:marBottom w:val="0"/>
          <w:divBdr>
            <w:top w:val="none" w:sz="0" w:space="0" w:color="auto"/>
            <w:left w:val="none" w:sz="0" w:space="0" w:color="auto"/>
            <w:bottom w:val="none" w:sz="0" w:space="0" w:color="auto"/>
            <w:right w:val="none" w:sz="0" w:space="0" w:color="auto"/>
          </w:divBdr>
        </w:div>
        <w:div w:id="1915815095">
          <w:marLeft w:val="480"/>
          <w:marRight w:val="0"/>
          <w:marTop w:val="0"/>
          <w:marBottom w:val="0"/>
          <w:divBdr>
            <w:top w:val="none" w:sz="0" w:space="0" w:color="auto"/>
            <w:left w:val="none" w:sz="0" w:space="0" w:color="auto"/>
            <w:bottom w:val="none" w:sz="0" w:space="0" w:color="auto"/>
            <w:right w:val="none" w:sz="0" w:space="0" w:color="auto"/>
          </w:divBdr>
        </w:div>
        <w:div w:id="2002075501">
          <w:marLeft w:val="480"/>
          <w:marRight w:val="0"/>
          <w:marTop w:val="0"/>
          <w:marBottom w:val="0"/>
          <w:divBdr>
            <w:top w:val="none" w:sz="0" w:space="0" w:color="auto"/>
            <w:left w:val="none" w:sz="0" w:space="0" w:color="auto"/>
            <w:bottom w:val="none" w:sz="0" w:space="0" w:color="auto"/>
            <w:right w:val="none" w:sz="0" w:space="0" w:color="auto"/>
          </w:divBdr>
        </w:div>
        <w:div w:id="2103837650">
          <w:marLeft w:val="480"/>
          <w:marRight w:val="0"/>
          <w:marTop w:val="0"/>
          <w:marBottom w:val="0"/>
          <w:divBdr>
            <w:top w:val="none" w:sz="0" w:space="0" w:color="auto"/>
            <w:left w:val="none" w:sz="0" w:space="0" w:color="auto"/>
            <w:bottom w:val="none" w:sz="0" w:space="0" w:color="auto"/>
            <w:right w:val="none" w:sz="0" w:space="0" w:color="auto"/>
          </w:divBdr>
        </w:div>
        <w:div w:id="2135561128">
          <w:marLeft w:val="480"/>
          <w:marRight w:val="0"/>
          <w:marTop w:val="0"/>
          <w:marBottom w:val="0"/>
          <w:divBdr>
            <w:top w:val="none" w:sz="0" w:space="0" w:color="auto"/>
            <w:left w:val="none" w:sz="0" w:space="0" w:color="auto"/>
            <w:bottom w:val="none" w:sz="0" w:space="0" w:color="auto"/>
            <w:right w:val="none" w:sz="0" w:space="0" w:color="auto"/>
          </w:divBdr>
        </w:div>
      </w:divsChild>
    </w:div>
    <w:div w:id="1318531276">
      <w:bodyDiv w:val="1"/>
      <w:marLeft w:val="0"/>
      <w:marRight w:val="0"/>
      <w:marTop w:val="0"/>
      <w:marBottom w:val="0"/>
      <w:divBdr>
        <w:top w:val="none" w:sz="0" w:space="0" w:color="auto"/>
        <w:left w:val="none" w:sz="0" w:space="0" w:color="auto"/>
        <w:bottom w:val="none" w:sz="0" w:space="0" w:color="auto"/>
        <w:right w:val="none" w:sz="0" w:space="0" w:color="auto"/>
      </w:divBdr>
    </w:div>
    <w:div w:id="1328632566">
      <w:bodyDiv w:val="1"/>
      <w:marLeft w:val="0"/>
      <w:marRight w:val="0"/>
      <w:marTop w:val="0"/>
      <w:marBottom w:val="0"/>
      <w:divBdr>
        <w:top w:val="none" w:sz="0" w:space="0" w:color="auto"/>
        <w:left w:val="none" w:sz="0" w:space="0" w:color="auto"/>
        <w:bottom w:val="none" w:sz="0" w:space="0" w:color="auto"/>
        <w:right w:val="none" w:sz="0" w:space="0" w:color="auto"/>
      </w:divBdr>
    </w:div>
    <w:div w:id="1350840044">
      <w:bodyDiv w:val="1"/>
      <w:marLeft w:val="0"/>
      <w:marRight w:val="0"/>
      <w:marTop w:val="0"/>
      <w:marBottom w:val="0"/>
      <w:divBdr>
        <w:top w:val="none" w:sz="0" w:space="0" w:color="auto"/>
        <w:left w:val="none" w:sz="0" w:space="0" w:color="auto"/>
        <w:bottom w:val="none" w:sz="0" w:space="0" w:color="auto"/>
        <w:right w:val="none" w:sz="0" w:space="0" w:color="auto"/>
      </w:divBdr>
    </w:div>
    <w:div w:id="1352489441">
      <w:bodyDiv w:val="1"/>
      <w:marLeft w:val="0"/>
      <w:marRight w:val="0"/>
      <w:marTop w:val="0"/>
      <w:marBottom w:val="0"/>
      <w:divBdr>
        <w:top w:val="none" w:sz="0" w:space="0" w:color="auto"/>
        <w:left w:val="none" w:sz="0" w:space="0" w:color="auto"/>
        <w:bottom w:val="none" w:sz="0" w:space="0" w:color="auto"/>
        <w:right w:val="none" w:sz="0" w:space="0" w:color="auto"/>
      </w:divBdr>
    </w:div>
    <w:div w:id="1363552135">
      <w:bodyDiv w:val="1"/>
      <w:marLeft w:val="0"/>
      <w:marRight w:val="0"/>
      <w:marTop w:val="0"/>
      <w:marBottom w:val="0"/>
      <w:divBdr>
        <w:top w:val="none" w:sz="0" w:space="0" w:color="auto"/>
        <w:left w:val="none" w:sz="0" w:space="0" w:color="auto"/>
        <w:bottom w:val="none" w:sz="0" w:space="0" w:color="auto"/>
        <w:right w:val="none" w:sz="0" w:space="0" w:color="auto"/>
      </w:divBdr>
      <w:divsChild>
        <w:div w:id="20517352">
          <w:marLeft w:val="640"/>
          <w:marRight w:val="0"/>
          <w:marTop w:val="0"/>
          <w:marBottom w:val="0"/>
          <w:divBdr>
            <w:top w:val="none" w:sz="0" w:space="0" w:color="auto"/>
            <w:left w:val="none" w:sz="0" w:space="0" w:color="auto"/>
            <w:bottom w:val="none" w:sz="0" w:space="0" w:color="auto"/>
            <w:right w:val="none" w:sz="0" w:space="0" w:color="auto"/>
          </w:divBdr>
        </w:div>
        <w:div w:id="146093590">
          <w:marLeft w:val="640"/>
          <w:marRight w:val="0"/>
          <w:marTop w:val="0"/>
          <w:marBottom w:val="0"/>
          <w:divBdr>
            <w:top w:val="none" w:sz="0" w:space="0" w:color="auto"/>
            <w:left w:val="none" w:sz="0" w:space="0" w:color="auto"/>
            <w:bottom w:val="none" w:sz="0" w:space="0" w:color="auto"/>
            <w:right w:val="none" w:sz="0" w:space="0" w:color="auto"/>
          </w:divBdr>
        </w:div>
        <w:div w:id="316105441">
          <w:marLeft w:val="640"/>
          <w:marRight w:val="0"/>
          <w:marTop w:val="0"/>
          <w:marBottom w:val="0"/>
          <w:divBdr>
            <w:top w:val="none" w:sz="0" w:space="0" w:color="auto"/>
            <w:left w:val="none" w:sz="0" w:space="0" w:color="auto"/>
            <w:bottom w:val="none" w:sz="0" w:space="0" w:color="auto"/>
            <w:right w:val="none" w:sz="0" w:space="0" w:color="auto"/>
          </w:divBdr>
        </w:div>
        <w:div w:id="438263844">
          <w:marLeft w:val="640"/>
          <w:marRight w:val="0"/>
          <w:marTop w:val="0"/>
          <w:marBottom w:val="0"/>
          <w:divBdr>
            <w:top w:val="none" w:sz="0" w:space="0" w:color="auto"/>
            <w:left w:val="none" w:sz="0" w:space="0" w:color="auto"/>
            <w:bottom w:val="none" w:sz="0" w:space="0" w:color="auto"/>
            <w:right w:val="none" w:sz="0" w:space="0" w:color="auto"/>
          </w:divBdr>
        </w:div>
        <w:div w:id="455564647">
          <w:marLeft w:val="640"/>
          <w:marRight w:val="0"/>
          <w:marTop w:val="0"/>
          <w:marBottom w:val="0"/>
          <w:divBdr>
            <w:top w:val="none" w:sz="0" w:space="0" w:color="auto"/>
            <w:left w:val="none" w:sz="0" w:space="0" w:color="auto"/>
            <w:bottom w:val="none" w:sz="0" w:space="0" w:color="auto"/>
            <w:right w:val="none" w:sz="0" w:space="0" w:color="auto"/>
          </w:divBdr>
        </w:div>
        <w:div w:id="538468358">
          <w:marLeft w:val="640"/>
          <w:marRight w:val="0"/>
          <w:marTop w:val="0"/>
          <w:marBottom w:val="0"/>
          <w:divBdr>
            <w:top w:val="none" w:sz="0" w:space="0" w:color="auto"/>
            <w:left w:val="none" w:sz="0" w:space="0" w:color="auto"/>
            <w:bottom w:val="none" w:sz="0" w:space="0" w:color="auto"/>
            <w:right w:val="none" w:sz="0" w:space="0" w:color="auto"/>
          </w:divBdr>
        </w:div>
        <w:div w:id="621424358">
          <w:marLeft w:val="640"/>
          <w:marRight w:val="0"/>
          <w:marTop w:val="0"/>
          <w:marBottom w:val="0"/>
          <w:divBdr>
            <w:top w:val="none" w:sz="0" w:space="0" w:color="auto"/>
            <w:left w:val="none" w:sz="0" w:space="0" w:color="auto"/>
            <w:bottom w:val="none" w:sz="0" w:space="0" w:color="auto"/>
            <w:right w:val="none" w:sz="0" w:space="0" w:color="auto"/>
          </w:divBdr>
        </w:div>
        <w:div w:id="650327966">
          <w:marLeft w:val="640"/>
          <w:marRight w:val="0"/>
          <w:marTop w:val="0"/>
          <w:marBottom w:val="0"/>
          <w:divBdr>
            <w:top w:val="none" w:sz="0" w:space="0" w:color="auto"/>
            <w:left w:val="none" w:sz="0" w:space="0" w:color="auto"/>
            <w:bottom w:val="none" w:sz="0" w:space="0" w:color="auto"/>
            <w:right w:val="none" w:sz="0" w:space="0" w:color="auto"/>
          </w:divBdr>
        </w:div>
        <w:div w:id="682784372">
          <w:marLeft w:val="640"/>
          <w:marRight w:val="0"/>
          <w:marTop w:val="0"/>
          <w:marBottom w:val="0"/>
          <w:divBdr>
            <w:top w:val="none" w:sz="0" w:space="0" w:color="auto"/>
            <w:left w:val="none" w:sz="0" w:space="0" w:color="auto"/>
            <w:bottom w:val="none" w:sz="0" w:space="0" w:color="auto"/>
            <w:right w:val="none" w:sz="0" w:space="0" w:color="auto"/>
          </w:divBdr>
        </w:div>
        <w:div w:id="757137788">
          <w:marLeft w:val="640"/>
          <w:marRight w:val="0"/>
          <w:marTop w:val="0"/>
          <w:marBottom w:val="0"/>
          <w:divBdr>
            <w:top w:val="none" w:sz="0" w:space="0" w:color="auto"/>
            <w:left w:val="none" w:sz="0" w:space="0" w:color="auto"/>
            <w:bottom w:val="none" w:sz="0" w:space="0" w:color="auto"/>
            <w:right w:val="none" w:sz="0" w:space="0" w:color="auto"/>
          </w:divBdr>
        </w:div>
        <w:div w:id="770009327">
          <w:marLeft w:val="640"/>
          <w:marRight w:val="0"/>
          <w:marTop w:val="0"/>
          <w:marBottom w:val="0"/>
          <w:divBdr>
            <w:top w:val="none" w:sz="0" w:space="0" w:color="auto"/>
            <w:left w:val="none" w:sz="0" w:space="0" w:color="auto"/>
            <w:bottom w:val="none" w:sz="0" w:space="0" w:color="auto"/>
            <w:right w:val="none" w:sz="0" w:space="0" w:color="auto"/>
          </w:divBdr>
        </w:div>
        <w:div w:id="798645765">
          <w:marLeft w:val="640"/>
          <w:marRight w:val="0"/>
          <w:marTop w:val="0"/>
          <w:marBottom w:val="0"/>
          <w:divBdr>
            <w:top w:val="none" w:sz="0" w:space="0" w:color="auto"/>
            <w:left w:val="none" w:sz="0" w:space="0" w:color="auto"/>
            <w:bottom w:val="none" w:sz="0" w:space="0" w:color="auto"/>
            <w:right w:val="none" w:sz="0" w:space="0" w:color="auto"/>
          </w:divBdr>
        </w:div>
        <w:div w:id="879391656">
          <w:marLeft w:val="640"/>
          <w:marRight w:val="0"/>
          <w:marTop w:val="0"/>
          <w:marBottom w:val="0"/>
          <w:divBdr>
            <w:top w:val="none" w:sz="0" w:space="0" w:color="auto"/>
            <w:left w:val="none" w:sz="0" w:space="0" w:color="auto"/>
            <w:bottom w:val="none" w:sz="0" w:space="0" w:color="auto"/>
            <w:right w:val="none" w:sz="0" w:space="0" w:color="auto"/>
          </w:divBdr>
        </w:div>
        <w:div w:id="945965019">
          <w:marLeft w:val="640"/>
          <w:marRight w:val="0"/>
          <w:marTop w:val="0"/>
          <w:marBottom w:val="0"/>
          <w:divBdr>
            <w:top w:val="none" w:sz="0" w:space="0" w:color="auto"/>
            <w:left w:val="none" w:sz="0" w:space="0" w:color="auto"/>
            <w:bottom w:val="none" w:sz="0" w:space="0" w:color="auto"/>
            <w:right w:val="none" w:sz="0" w:space="0" w:color="auto"/>
          </w:divBdr>
        </w:div>
        <w:div w:id="1089734783">
          <w:marLeft w:val="640"/>
          <w:marRight w:val="0"/>
          <w:marTop w:val="0"/>
          <w:marBottom w:val="0"/>
          <w:divBdr>
            <w:top w:val="none" w:sz="0" w:space="0" w:color="auto"/>
            <w:left w:val="none" w:sz="0" w:space="0" w:color="auto"/>
            <w:bottom w:val="none" w:sz="0" w:space="0" w:color="auto"/>
            <w:right w:val="none" w:sz="0" w:space="0" w:color="auto"/>
          </w:divBdr>
        </w:div>
        <w:div w:id="1184713447">
          <w:marLeft w:val="640"/>
          <w:marRight w:val="0"/>
          <w:marTop w:val="0"/>
          <w:marBottom w:val="0"/>
          <w:divBdr>
            <w:top w:val="none" w:sz="0" w:space="0" w:color="auto"/>
            <w:left w:val="none" w:sz="0" w:space="0" w:color="auto"/>
            <w:bottom w:val="none" w:sz="0" w:space="0" w:color="auto"/>
            <w:right w:val="none" w:sz="0" w:space="0" w:color="auto"/>
          </w:divBdr>
        </w:div>
        <w:div w:id="1287077370">
          <w:marLeft w:val="640"/>
          <w:marRight w:val="0"/>
          <w:marTop w:val="0"/>
          <w:marBottom w:val="0"/>
          <w:divBdr>
            <w:top w:val="none" w:sz="0" w:space="0" w:color="auto"/>
            <w:left w:val="none" w:sz="0" w:space="0" w:color="auto"/>
            <w:bottom w:val="none" w:sz="0" w:space="0" w:color="auto"/>
            <w:right w:val="none" w:sz="0" w:space="0" w:color="auto"/>
          </w:divBdr>
        </w:div>
        <w:div w:id="1312515615">
          <w:marLeft w:val="640"/>
          <w:marRight w:val="0"/>
          <w:marTop w:val="0"/>
          <w:marBottom w:val="0"/>
          <w:divBdr>
            <w:top w:val="none" w:sz="0" w:space="0" w:color="auto"/>
            <w:left w:val="none" w:sz="0" w:space="0" w:color="auto"/>
            <w:bottom w:val="none" w:sz="0" w:space="0" w:color="auto"/>
            <w:right w:val="none" w:sz="0" w:space="0" w:color="auto"/>
          </w:divBdr>
        </w:div>
        <w:div w:id="1546066899">
          <w:marLeft w:val="640"/>
          <w:marRight w:val="0"/>
          <w:marTop w:val="0"/>
          <w:marBottom w:val="0"/>
          <w:divBdr>
            <w:top w:val="none" w:sz="0" w:space="0" w:color="auto"/>
            <w:left w:val="none" w:sz="0" w:space="0" w:color="auto"/>
            <w:bottom w:val="none" w:sz="0" w:space="0" w:color="auto"/>
            <w:right w:val="none" w:sz="0" w:space="0" w:color="auto"/>
          </w:divBdr>
        </w:div>
        <w:div w:id="1645238383">
          <w:marLeft w:val="640"/>
          <w:marRight w:val="0"/>
          <w:marTop w:val="0"/>
          <w:marBottom w:val="0"/>
          <w:divBdr>
            <w:top w:val="none" w:sz="0" w:space="0" w:color="auto"/>
            <w:left w:val="none" w:sz="0" w:space="0" w:color="auto"/>
            <w:bottom w:val="none" w:sz="0" w:space="0" w:color="auto"/>
            <w:right w:val="none" w:sz="0" w:space="0" w:color="auto"/>
          </w:divBdr>
        </w:div>
        <w:div w:id="1973321624">
          <w:marLeft w:val="640"/>
          <w:marRight w:val="0"/>
          <w:marTop w:val="0"/>
          <w:marBottom w:val="0"/>
          <w:divBdr>
            <w:top w:val="none" w:sz="0" w:space="0" w:color="auto"/>
            <w:left w:val="none" w:sz="0" w:space="0" w:color="auto"/>
            <w:bottom w:val="none" w:sz="0" w:space="0" w:color="auto"/>
            <w:right w:val="none" w:sz="0" w:space="0" w:color="auto"/>
          </w:divBdr>
        </w:div>
        <w:div w:id="2019501307">
          <w:marLeft w:val="640"/>
          <w:marRight w:val="0"/>
          <w:marTop w:val="0"/>
          <w:marBottom w:val="0"/>
          <w:divBdr>
            <w:top w:val="none" w:sz="0" w:space="0" w:color="auto"/>
            <w:left w:val="none" w:sz="0" w:space="0" w:color="auto"/>
            <w:bottom w:val="none" w:sz="0" w:space="0" w:color="auto"/>
            <w:right w:val="none" w:sz="0" w:space="0" w:color="auto"/>
          </w:divBdr>
        </w:div>
        <w:div w:id="2082211345">
          <w:marLeft w:val="640"/>
          <w:marRight w:val="0"/>
          <w:marTop w:val="0"/>
          <w:marBottom w:val="0"/>
          <w:divBdr>
            <w:top w:val="none" w:sz="0" w:space="0" w:color="auto"/>
            <w:left w:val="none" w:sz="0" w:space="0" w:color="auto"/>
            <w:bottom w:val="none" w:sz="0" w:space="0" w:color="auto"/>
            <w:right w:val="none" w:sz="0" w:space="0" w:color="auto"/>
          </w:divBdr>
        </w:div>
        <w:div w:id="2120567716">
          <w:marLeft w:val="640"/>
          <w:marRight w:val="0"/>
          <w:marTop w:val="0"/>
          <w:marBottom w:val="0"/>
          <w:divBdr>
            <w:top w:val="none" w:sz="0" w:space="0" w:color="auto"/>
            <w:left w:val="none" w:sz="0" w:space="0" w:color="auto"/>
            <w:bottom w:val="none" w:sz="0" w:space="0" w:color="auto"/>
            <w:right w:val="none" w:sz="0" w:space="0" w:color="auto"/>
          </w:divBdr>
        </w:div>
      </w:divsChild>
    </w:div>
    <w:div w:id="1364743642">
      <w:bodyDiv w:val="1"/>
      <w:marLeft w:val="0"/>
      <w:marRight w:val="0"/>
      <w:marTop w:val="0"/>
      <w:marBottom w:val="0"/>
      <w:divBdr>
        <w:top w:val="none" w:sz="0" w:space="0" w:color="auto"/>
        <w:left w:val="none" w:sz="0" w:space="0" w:color="auto"/>
        <w:bottom w:val="none" w:sz="0" w:space="0" w:color="auto"/>
        <w:right w:val="none" w:sz="0" w:space="0" w:color="auto"/>
      </w:divBdr>
    </w:div>
    <w:div w:id="1366521483">
      <w:bodyDiv w:val="1"/>
      <w:marLeft w:val="0"/>
      <w:marRight w:val="0"/>
      <w:marTop w:val="0"/>
      <w:marBottom w:val="0"/>
      <w:divBdr>
        <w:top w:val="none" w:sz="0" w:space="0" w:color="auto"/>
        <w:left w:val="none" w:sz="0" w:space="0" w:color="auto"/>
        <w:bottom w:val="none" w:sz="0" w:space="0" w:color="auto"/>
        <w:right w:val="none" w:sz="0" w:space="0" w:color="auto"/>
      </w:divBdr>
    </w:div>
    <w:div w:id="1388652830">
      <w:bodyDiv w:val="1"/>
      <w:marLeft w:val="0"/>
      <w:marRight w:val="0"/>
      <w:marTop w:val="0"/>
      <w:marBottom w:val="0"/>
      <w:divBdr>
        <w:top w:val="none" w:sz="0" w:space="0" w:color="auto"/>
        <w:left w:val="none" w:sz="0" w:space="0" w:color="auto"/>
        <w:bottom w:val="none" w:sz="0" w:space="0" w:color="auto"/>
        <w:right w:val="none" w:sz="0" w:space="0" w:color="auto"/>
      </w:divBdr>
      <w:divsChild>
        <w:div w:id="213352359">
          <w:marLeft w:val="640"/>
          <w:marRight w:val="0"/>
          <w:marTop w:val="0"/>
          <w:marBottom w:val="0"/>
          <w:divBdr>
            <w:top w:val="none" w:sz="0" w:space="0" w:color="auto"/>
            <w:left w:val="none" w:sz="0" w:space="0" w:color="auto"/>
            <w:bottom w:val="none" w:sz="0" w:space="0" w:color="auto"/>
            <w:right w:val="none" w:sz="0" w:space="0" w:color="auto"/>
          </w:divBdr>
        </w:div>
        <w:div w:id="214657707">
          <w:marLeft w:val="640"/>
          <w:marRight w:val="0"/>
          <w:marTop w:val="0"/>
          <w:marBottom w:val="0"/>
          <w:divBdr>
            <w:top w:val="none" w:sz="0" w:space="0" w:color="auto"/>
            <w:left w:val="none" w:sz="0" w:space="0" w:color="auto"/>
            <w:bottom w:val="none" w:sz="0" w:space="0" w:color="auto"/>
            <w:right w:val="none" w:sz="0" w:space="0" w:color="auto"/>
          </w:divBdr>
        </w:div>
        <w:div w:id="258417808">
          <w:marLeft w:val="640"/>
          <w:marRight w:val="0"/>
          <w:marTop w:val="0"/>
          <w:marBottom w:val="0"/>
          <w:divBdr>
            <w:top w:val="none" w:sz="0" w:space="0" w:color="auto"/>
            <w:left w:val="none" w:sz="0" w:space="0" w:color="auto"/>
            <w:bottom w:val="none" w:sz="0" w:space="0" w:color="auto"/>
            <w:right w:val="none" w:sz="0" w:space="0" w:color="auto"/>
          </w:divBdr>
        </w:div>
        <w:div w:id="266810785">
          <w:marLeft w:val="640"/>
          <w:marRight w:val="0"/>
          <w:marTop w:val="0"/>
          <w:marBottom w:val="0"/>
          <w:divBdr>
            <w:top w:val="none" w:sz="0" w:space="0" w:color="auto"/>
            <w:left w:val="none" w:sz="0" w:space="0" w:color="auto"/>
            <w:bottom w:val="none" w:sz="0" w:space="0" w:color="auto"/>
            <w:right w:val="none" w:sz="0" w:space="0" w:color="auto"/>
          </w:divBdr>
        </w:div>
        <w:div w:id="285891529">
          <w:marLeft w:val="640"/>
          <w:marRight w:val="0"/>
          <w:marTop w:val="0"/>
          <w:marBottom w:val="0"/>
          <w:divBdr>
            <w:top w:val="none" w:sz="0" w:space="0" w:color="auto"/>
            <w:left w:val="none" w:sz="0" w:space="0" w:color="auto"/>
            <w:bottom w:val="none" w:sz="0" w:space="0" w:color="auto"/>
            <w:right w:val="none" w:sz="0" w:space="0" w:color="auto"/>
          </w:divBdr>
        </w:div>
        <w:div w:id="450511121">
          <w:marLeft w:val="640"/>
          <w:marRight w:val="0"/>
          <w:marTop w:val="0"/>
          <w:marBottom w:val="0"/>
          <w:divBdr>
            <w:top w:val="none" w:sz="0" w:space="0" w:color="auto"/>
            <w:left w:val="none" w:sz="0" w:space="0" w:color="auto"/>
            <w:bottom w:val="none" w:sz="0" w:space="0" w:color="auto"/>
            <w:right w:val="none" w:sz="0" w:space="0" w:color="auto"/>
          </w:divBdr>
        </w:div>
        <w:div w:id="657421554">
          <w:marLeft w:val="640"/>
          <w:marRight w:val="0"/>
          <w:marTop w:val="0"/>
          <w:marBottom w:val="0"/>
          <w:divBdr>
            <w:top w:val="none" w:sz="0" w:space="0" w:color="auto"/>
            <w:left w:val="none" w:sz="0" w:space="0" w:color="auto"/>
            <w:bottom w:val="none" w:sz="0" w:space="0" w:color="auto"/>
            <w:right w:val="none" w:sz="0" w:space="0" w:color="auto"/>
          </w:divBdr>
        </w:div>
        <w:div w:id="664211041">
          <w:marLeft w:val="640"/>
          <w:marRight w:val="0"/>
          <w:marTop w:val="0"/>
          <w:marBottom w:val="0"/>
          <w:divBdr>
            <w:top w:val="none" w:sz="0" w:space="0" w:color="auto"/>
            <w:left w:val="none" w:sz="0" w:space="0" w:color="auto"/>
            <w:bottom w:val="none" w:sz="0" w:space="0" w:color="auto"/>
            <w:right w:val="none" w:sz="0" w:space="0" w:color="auto"/>
          </w:divBdr>
        </w:div>
        <w:div w:id="672687118">
          <w:marLeft w:val="640"/>
          <w:marRight w:val="0"/>
          <w:marTop w:val="0"/>
          <w:marBottom w:val="0"/>
          <w:divBdr>
            <w:top w:val="none" w:sz="0" w:space="0" w:color="auto"/>
            <w:left w:val="none" w:sz="0" w:space="0" w:color="auto"/>
            <w:bottom w:val="none" w:sz="0" w:space="0" w:color="auto"/>
            <w:right w:val="none" w:sz="0" w:space="0" w:color="auto"/>
          </w:divBdr>
        </w:div>
        <w:div w:id="705717324">
          <w:marLeft w:val="640"/>
          <w:marRight w:val="0"/>
          <w:marTop w:val="0"/>
          <w:marBottom w:val="0"/>
          <w:divBdr>
            <w:top w:val="none" w:sz="0" w:space="0" w:color="auto"/>
            <w:left w:val="none" w:sz="0" w:space="0" w:color="auto"/>
            <w:bottom w:val="none" w:sz="0" w:space="0" w:color="auto"/>
            <w:right w:val="none" w:sz="0" w:space="0" w:color="auto"/>
          </w:divBdr>
        </w:div>
        <w:div w:id="720441220">
          <w:marLeft w:val="640"/>
          <w:marRight w:val="0"/>
          <w:marTop w:val="0"/>
          <w:marBottom w:val="0"/>
          <w:divBdr>
            <w:top w:val="none" w:sz="0" w:space="0" w:color="auto"/>
            <w:left w:val="none" w:sz="0" w:space="0" w:color="auto"/>
            <w:bottom w:val="none" w:sz="0" w:space="0" w:color="auto"/>
            <w:right w:val="none" w:sz="0" w:space="0" w:color="auto"/>
          </w:divBdr>
        </w:div>
        <w:div w:id="743719335">
          <w:marLeft w:val="640"/>
          <w:marRight w:val="0"/>
          <w:marTop w:val="0"/>
          <w:marBottom w:val="0"/>
          <w:divBdr>
            <w:top w:val="none" w:sz="0" w:space="0" w:color="auto"/>
            <w:left w:val="none" w:sz="0" w:space="0" w:color="auto"/>
            <w:bottom w:val="none" w:sz="0" w:space="0" w:color="auto"/>
            <w:right w:val="none" w:sz="0" w:space="0" w:color="auto"/>
          </w:divBdr>
        </w:div>
        <w:div w:id="997423875">
          <w:marLeft w:val="640"/>
          <w:marRight w:val="0"/>
          <w:marTop w:val="0"/>
          <w:marBottom w:val="0"/>
          <w:divBdr>
            <w:top w:val="none" w:sz="0" w:space="0" w:color="auto"/>
            <w:left w:val="none" w:sz="0" w:space="0" w:color="auto"/>
            <w:bottom w:val="none" w:sz="0" w:space="0" w:color="auto"/>
            <w:right w:val="none" w:sz="0" w:space="0" w:color="auto"/>
          </w:divBdr>
        </w:div>
        <w:div w:id="1064259538">
          <w:marLeft w:val="640"/>
          <w:marRight w:val="0"/>
          <w:marTop w:val="0"/>
          <w:marBottom w:val="0"/>
          <w:divBdr>
            <w:top w:val="none" w:sz="0" w:space="0" w:color="auto"/>
            <w:left w:val="none" w:sz="0" w:space="0" w:color="auto"/>
            <w:bottom w:val="none" w:sz="0" w:space="0" w:color="auto"/>
            <w:right w:val="none" w:sz="0" w:space="0" w:color="auto"/>
          </w:divBdr>
        </w:div>
        <w:div w:id="1228109839">
          <w:marLeft w:val="640"/>
          <w:marRight w:val="0"/>
          <w:marTop w:val="0"/>
          <w:marBottom w:val="0"/>
          <w:divBdr>
            <w:top w:val="none" w:sz="0" w:space="0" w:color="auto"/>
            <w:left w:val="none" w:sz="0" w:space="0" w:color="auto"/>
            <w:bottom w:val="none" w:sz="0" w:space="0" w:color="auto"/>
            <w:right w:val="none" w:sz="0" w:space="0" w:color="auto"/>
          </w:divBdr>
        </w:div>
        <w:div w:id="1267080839">
          <w:marLeft w:val="640"/>
          <w:marRight w:val="0"/>
          <w:marTop w:val="0"/>
          <w:marBottom w:val="0"/>
          <w:divBdr>
            <w:top w:val="none" w:sz="0" w:space="0" w:color="auto"/>
            <w:left w:val="none" w:sz="0" w:space="0" w:color="auto"/>
            <w:bottom w:val="none" w:sz="0" w:space="0" w:color="auto"/>
            <w:right w:val="none" w:sz="0" w:space="0" w:color="auto"/>
          </w:divBdr>
        </w:div>
        <w:div w:id="1364289154">
          <w:marLeft w:val="640"/>
          <w:marRight w:val="0"/>
          <w:marTop w:val="0"/>
          <w:marBottom w:val="0"/>
          <w:divBdr>
            <w:top w:val="none" w:sz="0" w:space="0" w:color="auto"/>
            <w:left w:val="none" w:sz="0" w:space="0" w:color="auto"/>
            <w:bottom w:val="none" w:sz="0" w:space="0" w:color="auto"/>
            <w:right w:val="none" w:sz="0" w:space="0" w:color="auto"/>
          </w:divBdr>
        </w:div>
        <w:div w:id="1419520920">
          <w:marLeft w:val="640"/>
          <w:marRight w:val="0"/>
          <w:marTop w:val="0"/>
          <w:marBottom w:val="0"/>
          <w:divBdr>
            <w:top w:val="none" w:sz="0" w:space="0" w:color="auto"/>
            <w:left w:val="none" w:sz="0" w:space="0" w:color="auto"/>
            <w:bottom w:val="none" w:sz="0" w:space="0" w:color="auto"/>
            <w:right w:val="none" w:sz="0" w:space="0" w:color="auto"/>
          </w:divBdr>
        </w:div>
        <w:div w:id="1513642467">
          <w:marLeft w:val="640"/>
          <w:marRight w:val="0"/>
          <w:marTop w:val="0"/>
          <w:marBottom w:val="0"/>
          <w:divBdr>
            <w:top w:val="none" w:sz="0" w:space="0" w:color="auto"/>
            <w:left w:val="none" w:sz="0" w:space="0" w:color="auto"/>
            <w:bottom w:val="none" w:sz="0" w:space="0" w:color="auto"/>
            <w:right w:val="none" w:sz="0" w:space="0" w:color="auto"/>
          </w:divBdr>
        </w:div>
        <w:div w:id="1524248690">
          <w:marLeft w:val="640"/>
          <w:marRight w:val="0"/>
          <w:marTop w:val="0"/>
          <w:marBottom w:val="0"/>
          <w:divBdr>
            <w:top w:val="none" w:sz="0" w:space="0" w:color="auto"/>
            <w:left w:val="none" w:sz="0" w:space="0" w:color="auto"/>
            <w:bottom w:val="none" w:sz="0" w:space="0" w:color="auto"/>
            <w:right w:val="none" w:sz="0" w:space="0" w:color="auto"/>
          </w:divBdr>
        </w:div>
        <w:div w:id="1607540166">
          <w:marLeft w:val="640"/>
          <w:marRight w:val="0"/>
          <w:marTop w:val="0"/>
          <w:marBottom w:val="0"/>
          <w:divBdr>
            <w:top w:val="none" w:sz="0" w:space="0" w:color="auto"/>
            <w:left w:val="none" w:sz="0" w:space="0" w:color="auto"/>
            <w:bottom w:val="none" w:sz="0" w:space="0" w:color="auto"/>
            <w:right w:val="none" w:sz="0" w:space="0" w:color="auto"/>
          </w:divBdr>
        </w:div>
        <w:div w:id="1620797256">
          <w:marLeft w:val="640"/>
          <w:marRight w:val="0"/>
          <w:marTop w:val="0"/>
          <w:marBottom w:val="0"/>
          <w:divBdr>
            <w:top w:val="none" w:sz="0" w:space="0" w:color="auto"/>
            <w:left w:val="none" w:sz="0" w:space="0" w:color="auto"/>
            <w:bottom w:val="none" w:sz="0" w:space="0" w:color="auto"/>
            <w:right w:val="none" w:sz="0" w:space="0" w:color="auto"/>
          </w:divBdr>
        </w:div>
        <w:div w:id="1626498638">
          <w:marLeft w:val="640"/>
          <w:marRight w:val="0"/>
          <w:marTop w:val="0"/>
          <w:marBottom w:val="0"/>
          <w:divBdr>
            <w:top w:val="none" w:sz="0" w:space="0" w:color="auto"/>
            <w:left w:val="none" w:sz="0" w:space="0" w:color="auto"/>
            <w:bottom w:val="none" w:sz="0" w:space="0" w:color="auto"/>
            <w:right w:val="none" w:sz="0" w:space="0" w:color="auto"/>
          </w:divBdr>
        </w:div>
        <w:div w:id="1635063375">
          <w:marLeft w:val="640"/>
          <w:marRight w:val="0"/>
          <w:marTop w:val="0"/>
          <w:marBottom w:val="0"/>
          <w:divBdr>
            <w:top w:val="none" w:sz="0" w:space="0" w:color="auto"/>
            <w:left w:val="none" w:sz="0" w:space="0" w:color="auto"/>
            <w:bottom w:val="none" w:sz="0" w:space="0" w:color="auto"/>
            <w:right w:val="none" w:sz="0" w:space="0" w:color="auto"/>
          </w:divBdr>
        </w:div>
        <w:div w:id="1697271593">
          <w:marLeft w:val="640"/>
          <w:marRight w:val="0"/>
          <w:marTop w:val="0"/>
          <w:marBottom w:val="0"/>
          <w:divBdr>
            <w:top w:val="none" w:sz="0" w:space="0" w:color="auto"/>
            <w:left w:val="none" w:sz="0" w:space="0" w:color="auto"/>
            <w:bottom w:val="none" w:sz="0" w:space="0" w:color="auto"/>
            <w:right w:val="none" w:sz="0" w:space="0" w:color="auto"/>
          </w:divBdr>
        </w:div>
        <w:div w:id="1755274676">
          <w:marLeft w:val="640"/>
          <w:marRight w:val="0"/>
          <w:marTop w:val="0"/>
          <w:marBottom w:val="0"/>
          <w:divBdr>
            <w:top w:val="none" w:sz="0" w:space="0" w:color="auto"/>
            <w:left w:val="none" w:sz="0" w:space="0" w:color="auto"/>
            <w:bottom w:val="none" w:sz="0" w:space="0" w:color="auto"/>
            <w:right w:val="none" w:sz="0" w:space="0" w:color="auto"/>
          </w:divBdr>
        </w:div>
        <w:div w:id="1853109507">
          <w:marLeft w:val="640"/>
          <w:marRight w:val="0"/>
          <w:marTop w:val="0"/>
          <w:marBottom w:val="0"/>
          <w:divBdr>
            <w:top w:val="none" w:sz="0" w:space="0" w:color="auto"/>
            <w:left w:val="none" w:sz="0" w:space="0" w:color="auto"/>
            <w:bottom w:val="none" w:sz="0" w:space="0" w:color="auto"/>
            <w:right w:val="none" w:sz="0" w:space="0" w:color="auto"/>
          </w:divBdr>
        </w:div>
        <w:div w:id="1929608518">
          <w:marLeft w:val="640"/>
          <w:marRight w:val="0"/>
          <w:marTop w:val="0"/>
          <w:marBottom w:val="0"/>
          <w:divBdr>
            <w:top w:val="none" w:sz="0" w:space="0" w:color="auto"/>
            <w:left w:val="none" w:sz="0" w:space="0" w:color="auto"/>
            <w:bottom w:val="none" w:sz="0" w:space="0" w:color="auto"/>
            <w:right w:val="none" w:sz="0" w:space="0" w:color="auto"/>
          </w:divBdr>
        </w:div>
        <w:div w:id="1954941704">
          <w:marLeft w:val="640"/>
          <w:marRight w:val="0"/>
          <w:marTop w:val="0"/>
          <w:marBottom w:val="0"/>
          <w:divBdr>
            <w:top w:val="none" w:sz="0" w:space="0" w:color="auto"/>
            <w:left w:val="none" w:sz="0" w:space="0" w:color="auto"/>
            <w:bottom w:val="none" w:sz="0" w:space="0" w:color="auto"/>
            <w:right w:val="none" w:sz="0" w:space="0" w:color="auto"/>
          </w:divBdr>
        </w:div>
        <w:div w:id="1971008989">
          <w:marLeft w:val="640"/>
          <w:marRight w:val="0"/>
          <w:marTop w:val="0"/>
          <w:marBottom w:val="0"/>
          <w:divBdr>
            <w:top w:val="none" w:sz="0" w:space="0" w:color="auto"/>
            <w:left w:val="none" w:sz="0" w:space="0" w:color="auto"/>
            <w:bottom w:val="none" w:sz="0" w:space="0" w:color="auto"/>
            <w:right w:val="none" w:sz="0" w:space="0" w:color="auto"/>
          </w:divBdr>
        </w:div>
        <w:div w:id="2039499176">
          <w:marLeft w:val="640"/>
          <w:marRight w:val="0"/>
          <w:marTop w:val="0"/>
          <w:marBottom w:val="0"/>
          <w:divBdr>
            <w:top w:val="none" w:sz="0" w:space="0" w:color="auto"/>
            <w:left w:val="none" w:sz="0" w:space="0" w:color="auto"/>
            <w:bottom w:val="none" w:sz="0" w:space="0" w:color="auto"/>
            <w:right w:val="none" w:sz="0" w:space="0" w:color="auto"/>
          </w:divBdr>
        </w:div>
        <w:div w:id="2047824762">
          <w:marLeft w:val="640"/>
          <w:marRight w:val="0"/>
          <w:marTop w:val="0"/>
          <w:marBottom w:val="0"/>
          <w:divBdr>
            <w:top w:val="none" w:sz="0" w:space="0" w:color="auto"/>
            <w:left w:val="none" w:sz="0" w:space="0" w:color="auto"/>
            <w:bottom w:val="none" w:sz="0" w:space="0" w:color="auto"/>
            <w:right w:val="none" w:sz="0" w:space="0" w:color="auto"/>
          </w:divBdr>
        </w:div>
      </w:divsChild>
    </w:div>
    <w:div w:id="1404570288">
      <w:bodyDiv w:val="1"/>
      <w:marLeft w:val="0"/>
      <w:marRight w:val="0"/>
      <w:marTop w:val="0"/>
      <w:marBottom w:val="0"/>
      <w:divBdr>
        <w:top w:val="none" w:sz="0" w:space="0" w:color="auto"/>
        <w:left w:val="none" w:sz="0" w:space="0" w:color="auto"/>
        <w:bottom w:val="none" w:sz="0" w:space="0" w:color="auto"/>
        <w:right w:val="none" w:sz="0" w:space="0" w:color="auto"/>
      </w:divBdr>
      <w:divsChild>
        <w:div w:id="57483166">
          <w:marLeft w:val="640"/>
          <w:marRight w:val="0"/>
          <w:marTop w:val="0"/>
          <w:marBottom w:val="0"/>
          <w:divBdr>
            <w:top w:val="none" w:sz="0" w:space="0" w:color="auto"/>
            <w:left w:val="none" w:sz="0" w:space="0" w:color="auto"/>
            <w:bottom w:val="none" w:sz="0" w:space="0" w:color="auto"/>
            <w:right w:val="none" w:sz="0" w:space="0" w:color="auto"/>
          </w:divBdr>
        </w:div>
        <w:div w:id="163860517">
          <w:marLeft w:val="640"/>
          <w:marRight w:val="0"/>
          <w:marTop w:val="0"/>
          <w:marBottom w:val="0"/>
          <w:divBdr>
            <w:top w:val="none" w:sz="0" w:space="0" w:color="auto"/>
            <w:left w:val="none" w:sz="0" w:space="0" w:color="auto"/>
            <w:bottom w:val="none" w:sz="0" w:space="0" w:color="auto"/>
            <w:right w:val="none" w:sz="0" w:space="0" w:color="auto"/>
          </w:divBdr>
        </w:div>
        <w:div w:id="250745956">
          <w:marLeft w:val="640"/>
          <w:marRight w:val="0"/>
          <w:marTop w:val="0"/>
          <w:marBottom w:val="0"/>
          <w:divBdr>
            <w:top w:val="none" w:sz="0" w:space="0" w:color="auto"/>
            <w:left w:val="none" w:sz="0" w:space="0" w:color="auto"/>
            <w:bottom w:val="none" w:sz="0" w:space="0" w:color="auto"/>
            <w:right w:val="none" w:sz="0" w:space="0" w:color="auto"/>
          </w:divBdr>
        </w:div>
        <w:div w:id="393282614">
          <w:marLeft w:val="640"/>
          <w:marRight w:val="0"/>
          <w:marTop w:val="0"/>
          <w:marBottom w:val="0"/>
          <w:divBdr>
            <w:top w:val="none" w:sz="0" w:space="0" w:color="auto"/>
            <w:left w:val="none" w:sz="0" w:space="0" w:color="auto"/>
            <w:bottom w:val="none" w:sz="0" w:space="0" w:color="auto"/>
            <w:right w:val="none" w:sz="0" w:space="0" w:color="auto"/>
          </w:divBdr>
        </w:div>
        <w:div w:id="509880024">
          <w:marLeft w:val="640"/>
          <w:marRight w:val="0"/>
          <w:marTop w:val="0"/>
          <w:marBottom w:val="0"/>
          <w:divBdr>
            <w:top w:val="none" w:sz="0" w:space="0" w:color="auto"/>
            <w:left w:val="none" w:sz="0" w:space="0" w:color="auto"/>
            <w:bottom w:val="none" w:sz="0" w:space="0" w:color="auto"/>
            <w:right w:val="none" w:sz="0" w:space="0" w:color="auto"/>
          </w:divBdr>
        </w:div>
        <w:div w:id="522086463">
          <w:marLeft w:val="640"/>
          <w:marRight w:val="0"/>
          <w:marTop w:val="0"/>
          <w:marBottom w:val="0"/>
          <w:divBdr>
            <w:top w:val="none" w:sz="0" w:space="0" w:color="auto"/>
            <w:left w:val="none" w:sz="0" w:space="0" w:color="auto"/>
            <w:bottom w:val="none" w:sz="0" w:space="0" w:color="auto"/>
            <w:right w:val="none" w:sz="0" w:space="0" w:color="auto"/>
          </w:divBdr>
        </w:div>
        <w:div w:id="731730747">
          <w:marLeft w:val="640"/>
          <w:marRight w:val="0"/>
          <w:marTop w:val="0"/>
          <w:marBottom w:val="0"/>
          <w:divBdr>
            <w:top w:val="none" w:sz="0" w:space="0" w:color="auto"/>
            <w:left w:val="none" w:sz="0" w:space="0" w:color="auto"/>
            <w:bottom w:val="none" w:sz="0" w:space="0" w:color="auto"/>
            <w:right w:val="none" w:sz="0" w:space="0" w:color="auto"/>
          </w:divBdr>
        </w:div>
        <w:div w:id="905263981">
          <w:marLeft w:val="640"/>
          <w:marRight w:val="0"/>
          <w:marTop w:val="0"/>
          <w:marBottom w:val="0"/>
          <w:divBdr>
            <w:top w:val="none" w:sz="0" w:space="0" w:color="auto"/>
            <w:left w:val="none" w:sz="0" w:space="0" w:color="auto"/>
            <w:bottom w:val="none" w:sz="0" w:space="0" w:color="auto"/>
            <w:right w:val="none" w:sz="0" w:space="0" w:color="auto"/>
          </w:divBdr>
        </w:div>
        <w:div w:id="1029574418">
          <w:marLeft w:val="640"/>
          <w:marRight w:val="0"/>
          <w:marTop w:val="0"/>
          <w:marBottom w:val="0"/>
          <w:divBdr>
            <w:top w:val="none" w:sz="0" w:space="0" w:color="auto"/>
            <w:left w:val="none" w:sz="0" w:space="0" w:color="auto"/>
            <w:bottom w:val="none" w:sz="0" w:space="0" w:color="auto"/>
            <w:right w:val="none" w:sz="0" w:space="0" w:color="auto"/>
          </w:divBdr>
        </w:div>
        <w:div w:id="1080516424">
          <w:marLeft w:val="640"/>
          <w:marRight w:val="0"/>
          <w:marTop w:val="0"/>
          <w:marBottom w:val="0"/>
          <w:divBdr>
            <w:top w:val="none" w:sz="0" w:space="0" w:color="auto"/>
            <w:left w:val="none" w:sz="0" w:space="0" w:color="auto"/>
            <w:bottom w:val="none" w:sz="0" w:space="0" w:color="auto"/>
            <w:right w:val="none" w:sz="0" w:space="0" w:color="auto"/>
          </w:divBdr>
        </w:div>
        <w:div w:id="1185368543">
          <w:marLeft w:val="640"/>
          <w:marRight w:val="0"/>
          <w:marTop w:val="0"/>
          <w:marBottom w:val="0"/>
          <w:divBdr>
            <w:top w:val="none" w:sz="0" w:space="0" w:color="auto"/>
            <w:left w:val="none" w:sz="0" w:space="0" w:color="auto"/>
            <w:bottom w:val="none" w:sz="0" w:space="0" w:color="auto"/>
            <w:right w:val="none" w:sz="0" w:space="0" w:color="auto"/>
          </w:divBdr>
        </w:div>
        <w:div w:id="1247419327">
          <w:marLeft w:val="640"/>
          <w:marRight w:val="0"/>
          <w:marTop w:val="0"/>
          <w:marBottom w:val="0"/>
          <w:divBdr>
            <w:top w:val="none" w:sz="0" w:space="0" w:color="auto"/>
            <w:left w:val="none" w:sz="0" w:space="0" w:color="auto"/>
            <w:bottom w:val="none" w:sz="0" w:space="0" w:color="auto"/>
            <w:right w:val="none" w:sz="0" w:space="0" w:color="auto"/>
          </w:divBdr>
        </w:div>
        <w:div w:id="1262448851">
          <w:marLeft w:val="640"/>
          <w:marRight w:val="0"/>
          <w:marTop w:val="0"/>
          <w:marBottom w:val="0"/>
          <w:divBdr>
            <w:top w:val="none" w:sz="0" w:space="0" w:color="auto"/>
            <w:left w:val="none" w:sz="0" w:space="0" w:color="auto"/>
            <w:bottom w:val="none" w:sz="0" w:space="0" w:color="auto"/>
            <w:right w:val="none" w:sz="0" w:space="0" w:color="auto"/>
          </w:divBdr>
        </w:div>
        <w:div w:id="1346399674">
          <w:marLeft w:val="640"/>
          <w:marRight w:val="0"/>
          <w:marTop w:val="0"/>
          <w:marBottom w:val="0"/>
          <w:divBdr>
            <w:top w:val="none" w:sz="0" w:space="0" w:color="auto"/>
            <w:left w:val="none" w:sz="0" w:space="0" w:color="auto"/>
            <w:bottom w:val="none" w:sz="0" w:space="0" w:color="auto"/>
            <w:right w:val="none" w:sz="0" w:space="0" w:color="auto"/>
          </w:divBdr>
        </w:div>
        <w:div w:id="1496456226">
          <w:marLeft w:val="640"/>
          <w:marRight w:val="0"/>
          <w:marTop w:val="0"/>
          <w:marBottom w:val="0"/>
          <w:divBdr>
            <w:top w:val="none" w:sz="0" w:space="0" w:color="auto"/>
            <w:left w:val="none" w:sz="0" w:space="0" w:color="auto"/>
            <w:bottom w:val="none" w:sz="0" w:space="0" w:color="auto"/>
            <w:right w:val="none" w:sz="0" w:space="0" w:color="auto"/>
          </w:divBdr>
        </w:div>
        <w:div w:id="1525171908">
          <w:marLeft w:val="640"/>
          <w:marRight w:val="0"/>
          <w:marTop w:val="0"/>
          <w:marBottom w:val="0"/>
          <w:divBdr>
            <w:top w:val="none" w:sz="0" w:space="0" w:color="auto"/>
            <w:left w:val="none" w:sz="0" w:space="0" w:color="auto"/>
            <w:bottom w:val="none" w:sz="0" w:space="0" w:color="auto"/>
            <w:right w:val="none" w:sz="0" w:space="0" w:color="auto"/>
          </w:divBdr>
        </w:div>
        <w:div w:id="1527788030">
          <w:marLeft w:val="640"/>
          <w:marRight w:val="0"/>
          <w:marTop w:val="0"/>
          <w:marBottom w:val="0"/>
          <w:divBdr>
            <w:top w:val="none" w:sz="0" w:space="0" w:color="auto"/>
            <w:left w:val="none" w:sz="0" w:space="0" w:color="auto"/>
            <w:bottom w:val="none" w:sz="0" w:space="0" w:color="auto"/>
            <w:right w:val="none" w:sz="0" w:space="0" w:color="auto"/>
          </w:divBdr>
        </w:div>
        <w:div w:id="1538079499">
          <w:marLeft w:val="640"/>
          <w:marRight w:val="0"/>
          <w:marTop w:val="0"/>
          <w:marBottom w:val="0"/>
          <w:divBdr>
            <w:top w:val="none" w:sz="0" w:space="0" w:color="auto"/>
            <w:left w:val="none" w:sz="0" w:space="0" w:color="auto"/>
            <w:bottom w:val="none" w:sz="0" w:space="0" w:color="auto"/>
            <w:right w:val="none" w:sz="0" w:space="0" w:color="auto"/>
          </w:divBdr>
        </w:div>
        <w:div w:id="1837761398">
          <w:marLeft w:val="640"/>
          <w:marRight w:val="0"/>
          <w:marTop w:val="0"/>
          <w:marBottom w:val="0"/>
          <w:divBdr>
            <w:top w:val="none" w:sz="0" w:space="0" w:color="auto"/>
            <w:left w:val="none" w:sz="0" w:space="0" w:color="auto"/>
            <w:bottom w:val="none" w:sz="0" w:space="0" w:color="auto"/>
            <w:right w:val="none" w:sz="0" w:space="0" w:color="auto"/>
          </w:divBdr>
        </w:div>
        <w:div w:id="1870222431">
          <w:marLeft w:val="640"/>
          <w:marRight w:val="0"/>
          <w:marTop w:val="0"/>
          <w:marBottom w:val="0"/>
          <w:divBdr>
            <w:top w:val="none" w:sz="0" w:space="0" w:color="auto"/>
            <w:left w:val="none" w:sz="0" w:space="0" w:color="auto"/>
            <w:bottom w:val="none" w:sz="0" w:space="0" w:color="auto"/>
            <w:right w:val="none" w:sz="0" w:space="0" w:color="auto"/>
          </w:divBdr>
        </w:div>
        <w:div w:id="1960068586">
          <w:marLeft w:val="640"/>
          <w:marRight w:val="0"/>
          <w:marTop w:val="0"/>
          <w:marBottom w:val="0"/>
          <w:divBdr>
            <w:top w:val="none" w:sz="0" w:space="0" w:color="auto"/>
            <w:left w:val="none" w:sz="0" w:space="0" w:color="auto"/>
            <w:bottom w:val="none" w:sz="0" w:space="0" w:color="auto"/>
            <w:right w:val="none" w:sz="0" w:space="0" w:color="auto"/>
          </w:divBdr>
        </w:div>
        <w:div w:id="2015178765">
          <w:marLeft w:val="640"/>
          <w:marRight w:val="0"/>
          <w:marTop w:val="0"/>
          <w:marBottom w:val="0"/>
          <w:divBdr>
            <w:top w:val="none" w:sz="0" w:space="0" w:color="auto"/>
            <w:left w:val="none" w:sz="0" w:space="0" w:color="auto"/>
            <w:bottom w:val="none" w:sz="0" w:space="0" w:color="auto"/>
            <w:right w:val="none" w:sz="0" w:space="0" w:color="auto"/>
          </w:divBdr>
        </w:div>
        <w:div w:id="2113549576">
          <w:marLeft w:val="640"/>
          <w:marRight w:val="0"/>
          <w:marTop w:val="0"/>
          <w:marBottom w:val="0"/>
          <w:divBdr>
            <w:top w:val="none" w:sz="0" w:space="0" w:color="auto"/>
            <w:left w:val="none" w:sz="0" w:space="0" w:color="auto"/>
            <w:bottom w:val="none" w:sz="0" w:space="0" w:color="auto"/>
            <w:right w:val="none" w:sz="0" w:space="0" w:color="auto"/>
          </w:divBdr>
        </w:div>
        <w:div w:id="2127919965">
          <w:marLeft w:val="640"/>
          <w:marRight w:val="0"/>
          <w:marTop w:val="0"/>
          <w:marBottom w:val="0"/>
          <w:divBdr>
            <w:top w:val="none" w:sz="0" w:space="0" w:color="auto"/>
            <w:left w:val="none" w:sz="0" w:space="0" w:color="auto"/>
            <w:bottom w:val="none" w:sz="0" w:space="0" w:color="auto"/>
            <w:right w:val="none" w:sz="0" w:space="0" w:color="auto"/>
          </w:divBdr>
        </w:div>
      </w:divsChild>
    </w:div>
    <w:div w:id="1434519716">
      <w:bodyDiv w:val="1"/>
      <w:marLeft w:val="0"/>
      <w:marRight w:val="0"/>
      <w:marTop w:val="0"/>
      <w:marBottom w:val="0"/>
      <w:divBdr>
        <w:top w:val="none" w:sz="0" w:space="0" w:color="auto"/>
        <w:left w:val="none" w:sz="0" w:space="0" w:color="auto"/>
        <w:bottom w:val="none" w:sz="0" w:space="0" w:color="auto"/>
        <w:right w:val="none" w:sz="0" w:space="0" w:color="auto"/>
      </w:divBdr>
      <w:divsChild>
        <w:div w:id="112599014">
          <w:marLeft w:val="640"/>
          <w:marRight w:val="0"/>
          <w:marTop w:val="0"/>
          <w:marBottom w:val="0"/>
          <w:divBdr>
            <w:top w:val="none" w:sz="0" w:space="0" w:color="auto"/>
            <w:left w:val="none" w:sz="0" w:space="0" w:color="auto"/>
            <w:bottom w:val="none" w:sz="0" w:space="0" w:color="auto"/>
            <w:right w:val="none" w:sz="0" w:space="0" w:color="auto"/>
          </w:divBdr>
        </w:div>
        <w:div w:id="194117760">
          <w:marLeft w:val="640"/>
          <w:marRight w:val="0"/>
          <w:marTop w:val="0"/>
          <w:marBottom w:val="0"/>
          <w:divBdr>
            <w:top w:val="none" w:sz="0" w:space="0" w:color="auto"/>
            <w:left w:val="none" w:sz="0" w:space="0" w:color="auto"/>
            <w:bottom w:val="none" w:sz="0" w:space="0" w:color="auto"/>
            <w:right w:val="none" w:sz="0" w:space="0" w:color="auto"/>
          </w:divBdr>
        </w:div>
        <w:div w:id="201484431">
          <w:marLeft w:val="640"/>
          <w:marRight w:val="0"/>
          <w:marTop w:val="0"/>
          <w:marBottom w:val="0"/>
          <w:divBdr>
            <w:top w:val="none" w:sz="0" w:space="0" w:color="auto"/>
            <w:left w:val="none" w:sz="0" w:space="0" w:color="auto"/>
            <w:bottom w:val="none" w:sz="0" w:space="0" w:color="auto"/>
            <w:right w:val="none" w:sz="0" w:space="0" w:color="auto"/>
          </w:divBdr>
        </w:div>
        <w:div w:id="248781986">
          <w:marLeft w:val="640"/>
          <w:marRight w:val="0"/>
          <w:marTop w:val="0"/>
          <w:marBottom w:val="0"/>
          <w:divBdr>
            <w:top w:val="none" w:sz="0" w:space="0" w:color="auto"/>
            <w:left w:val="none" w:sz="0" w:space="0" w:color="auto"/>
            <w:bottom w:val="none" w:sz="0" w:space="0" w:color="auto"/>
            <w:right w:val="none" w:sz="0" w:space="0" w:color="auto"/>
          </w:divBdr>
        </w:div>
        <w:div w:id="258681755">
          <w:marLeft w:val="640"/>
          <w:marRight w:val="0"/>
          <w:marTop w:val="0"/>
          <w:marBottom w:val="0"/>
          <w:divBdr>
            <w:top w:val="none" w:sz="0" w:space="0" w:color="auto"/>
            <w:left w:val="none" w:sz="0" w:space="0" w:color="auto"/>
            <w:bottom w:val="none" w:sz="0" w:space="0" w:color="auto"/>
            <w:right w:val="none" w:sz="0" w:space="0" w:color="auto"/>
          </w:divBdr>
        </w:div>
        <w:div w:id="501089559">
          <w:marLeft w:val="640"/>
          <w:marRight w:val="0"/>
          <w:marTop w:val="0"/>
          <w:marBottom w:val="0"/>
          <w:divBdr>
            <w:top w:val="none" w:sz="0" w:space="0" w:color="auto"/>
            <w:left w:val="none" w:sz="0" w:space="0" w:color="auto"/>
            <w:bottom w:val="none" w:sz="0" w:space="0" w:color="auto"/>
            <w:right w:val="none" w:sz="0" w:space="0" w:color="auto"/>
          </w:divBdr>
        </w:div>
        <w:div w:id="535626678">
          <w:marLeft w:val="640"/>
          <w:marRight w:val="0"/>
          <w:marTop w:val="0"/>
          <w:marBottom w:val="0"/>
          <w:divBdr>
            <w:top w:val="none" w:sz="0" w:space="0" w:color="auto"/>
            <w:left w:val="none" w:sz="0" w:space="0" w:color="auto"/>
            <w:bottom w:val="none" w:sz="0" w:space="0" w:color="auto"/>
            <w:right w:val="none" w:sz="0" w:space="0" w:color="auto"/>
          </w:divBdr>
        </w:div>
        <w:div w:id="541401061">
          <w:marLeft w:val="640"/>
          <w:marRight w:val="0"/>
          <w:marTop w:val="0"/>
          <w:marBottom w:val="0"/>
          <w:divBdr>
            <w:top w:val="none" w:sz="0" w:space="0" w:color="auto"/>
            <w:left w:val="none" w:sz="0" w:space="0" w:color="auto"/>
            <w:bottom w:val="none" w:sz="0" w:space="0" w:color="auto"/>
            <w:right w:val="none" w:sz="0" w:space="0" w:color="auto"/>
          </w:divBdr>
        </w:div>
        <w:div w:id="587469417">
          <w:marLeft w:val="640"/>
          <w:marRight w:val="0"/>
          <w:marTop w:val="0"/>
          <w:marBottom w:val="0"/>
          <w:divBdr>
            <w:top w:val="none" w:sz="0" w:space="0" w:color="auto"/>
            <w:left w:val="none" w:sz="0" w:space="0" w:color="auto"/>
            <w:bottom w:val="none" w:sz="0" w:space="0" w:color="auto"/>
            <w:right w:val="none" w:sz="0" w:space="0" w:color="auto"/>
          </w:divBdr>
        </w:div>
        <w:div w:id="629357527">
          <w:marLeft w:val="640"/>
          <w:marRight w:val="0"/>
          <w:marTop w:val="0"/>
          <w:marBottom w:val="0"/>
          <w:divBdr>
            <w:top w:val="none" w:sz="0" w:space="0" w:color="auto"/>
            <w:left w:val="none" w:sz="0" w:space="0" w:color="auto"/>
            <w:bottom w:val="none" w:sz="0" w:space="0" w:color="auto"/>
            <w:right w:val="none" w:sz="0" w:space="0" w:color="auto"/>
          </w:divBdr>
        </w:div>
        <w:div w:id="631636691">
          <w:marLeft w:val="640"/>
          <w:marRight w:val="0"/>
          <w:marTop w:val="0"/>
          <w:marBottom w:val="0"/>
          <w:divBdr>
            <w:top w:val="none" w:sz="0" w:space="0" w:color="auto"/>
            <w:left w:val="none" w:sz="0" w:space="0" w:color="auto"/>
            <w:bottom w:val="none" w:sz="0" w:space="0" w:color="auto"/>
            <w:right w:val="none" w:sz="0" w:space="0" w:color="auto"/>
          </w:divBdr>
        </w:div>
        <w:div w:id="717053364">
          <w:marLeft w:val="640"/>
          <w:marRight w:val="0"/>
          <w:marTop w:val="0"/>
          <w:marBottom w:val="0"/>
          <w:divBdr>
            <w:top w:val="none" w:sz="0" w:space="0" w:color="auto"/>
            <w:left w:val="none" w:sz="0" w:space="0" w:color="auto"/>
            <w:bottom w:val="none" w:sz="0" w:space="0" w:color="auto"/>
            <w:right w:val="none" w:sz="0" w:space="0" w:color="auto"/>
          </w:divBdr>
        </w:div>
        <w:div w:id="725227773">
          <w:marLeft w:val="640"/>
          <w:marRight w:val="0"/>
          <w:marTop w:val="0"/>
          <w:marBottom w:val="0"/>
          <w:divBdr>
            <w:top w:val="none" w:sz="0" w:space="0" w:color="auto"/>
            <w:left w:val="none" w:sz="0" w:space="0" w:color="auto"/>
            <w:bottom w:val="none" w:sz="0" w:space="0" w:color="auto"/>
            <w:right w:val="none" w:sz="0" w:space="0" w:color="auto"/>
          </w:divBdr>
        </w:div>
        <w:div w:id="799736187">
          <w:marLeft w:val="640"/>
          <w:marRight w:val="0"/>
          <w:marTop w:val="0"/>
          <w:marBottom w:val="0"/>
          <w:divBdr>
            <w:top w:val="none" w:sz="0" w:space="0" w:color="auto"/>
            <w:left w:val="none" w:sz="0" w:space="0" w:color="auto"/>
            <w:bottom w:val="none" w:sz="0" w:space="0" w:color="auto"/>
            <w:right w:val="none" w:sz="0" w:space="0" w:color="auto"/>
          </w:divBdr>
        </w:div>
        <w:div w:id="814643556">
          <w:marLeft w:val="640"/>
          <w:marRight w:val="0"/>
          <w:marTop w:val="0"/>
          <w:marBottom w:val="0"/>
          <w:divBdr>
            <w:top w:val="none" w:sz="0" w:space="0" w:color="auto"/>
            <w:left w:val="none" w:sz="0" w:space="0" w:color="auto"/>
            <w:bottom w:val="none" w:sz="0" w:space="0" w:color="auto"/>
            <w:right w:val="none" w:sz="0" w:space="0" w:color="auto"/>
          </w:divBdr>
        </w:div>
        <w:div w:id="885600865">
          <w:marLeft w:val="640"/>
          <w:marRight w:val="0"/>
          <w:marTop w:val="0"/>
          <w:marBottom w:val="0"/>
          <w:divBdr>
            <w:top w:val="none" w:sz="0" w:space="0" w:color="auto"/>
            <w:left w:val="none" w:sz="0" w:space="0" w:color="auto"/>
            <w:bottom w:val="none" w:sz="0" w:space="0" w:color="auto"/>
            <w:right w:val="none" w:sz="0" w:space="0" w:color="auto"/>
          </w:divBdr>
        </w:div>
        <w:div w:id="906766817">
          <w:marLeft w:val="640"/>
          <w:marRight w:val="0"/>
          <w:marTop w:val="0"/>
          <w:marBottom w:val="0"/>
          <w:divBdr>
            <w:top w:val="none" w:sz="0" w:space="0" w:color="auto"/>
            <w:left w:val="none" w:sz="0" w:space="0" w:color="auto"/>
            <w:bottom w:val="none" w:sz="0" w:space="0" w:color="auto"/>
            <w:right w:val="none" w:sz="0" w:space="0" w:color="auto"/>
          </w:divBdr>
        </w:div>
        <w:div w:id="922178277">
          <w:marLeft w:val="640"/>
          <w:marRight w:val="0"/>
          <w:marTop w:val="0"/>
          <w:marBottom w:val="0"/>
          <w:divBdr>
            <w:top w:val="none" w:sz="0" w:space="0" w:color="auto"/>
            <w:left w:val="none" w:sz="0" w:space="0" w:color="auto"/>
            <w:bottom w:val="none" w:sz="0" w:space="0" w:color="auto"/>
            <w:right w:val="none" w:sz="0" w:space="0" w:color="auto"/>
          </w:divBdr>
        </w:div>
        <w:div w:id="934945305">
          <w:marLeft w:val="640"/>
          <w:marRight w:val="0"/>
          <w:marTop w:val="0"/>
          <w:marBottom w:val="0"/>
          <w:divBdr>
            <w:top w:val="none" w:sz="0" w:space="0" w:color="auto"/>
            <w:left w:val="none" w:sz="0" w:space="0" w:color="auto"/>
            <w:bottom w:val="none" w:sz="0" w:space="0" w:color="auto"/>
            <w:right w:val="none" w:sz="0" w:space="0" w:color="auto"/>
          </w:divBdr>
        </w:div>
        <w:div w:id="963804845">
          <w:marLeft w:val="640"/>
          <w:marRight w:val="0"/>
          <w:marTop w:val="0"/>
          <w:marBottom w:val="0"/>
          <w:divBdr>
            <w:top w:val="none" w:sz="0" w:space="0" w:color="auto"/>
            <w:left w:val="none" w:sz="0" w:space="0" w:color="auto"/>
            <w:bottom w:val="none" w:sz="0" w:space="0" w:color="auto"/>
            <w:right w:val="none" w:sz="0" w:space="0" w:color="auto"/>
          </w:divBdr>
        </w:div>
        <w:div w:id="1162701877">
          <w:marLeft w:val="640"/>
          <w:marRight w:val="0"/>
          <w:marTop w:val="0"/>
          <w:marBottom w:val="0"/>
          <w:divBdr>
            <w:top w:val="none" w:sz="0" w:space="0" w:color="auto"/>
            <w:left w:val="none" w:sz="0" w:space="0" w:color="auto"/>
            <w:bottom w:val="none" w:sz="0" w:space="0" w:color="auto"/>
            <w:right w:val="none" w:sz="0" w:space="0" w:color="auto"/>
          </w:divBdr>
        </w:div>
        <w:div w:id="1375041455">
          <w:marLeft w:val="640"/>
          <w:marRight w:val="0"/>
          <w:marTop w:val="0"/>
          <w:marBottom w:val="0"/>
          <w:divBdr>
            <w:top w:val="none" w:sz="0" w:space="0" w:color="auto"/>
            <w:left w:val="none" w:sz="0" w:space="0" w:color="auto"/>
            <w:bottom w:val="none" w:sz="0" w:space="0" w:color="auto"/>
            <w:right w:val="none" w:sz="0" w:space="0" w:color="auto"/>
          </w:divBdr>
        </w:div>
        <w:div w:id="1406731595">
          <w:marLeft w:val="640"/>
          <w:marRight w:val="0"/>
          <w:marTop w:val="0"/>
          <w:marBottom w:val="0"/>
          <w:divBdr>
            <w:top w:val="none" w:sz="0" w:space="0" w:color="auto"/>
            <w:left w:val="none" w:sz="0" w:space="0" w:color="auto"/>
            <w:bottom w:val="none" w:sz="0" w:space="0" w:color="auto"/>
            <w:right w:val="none" w:sz="0" w:space="0" w:color="auto"/>
          </w:divBdr>
        </w:div>
        <w:div w:id="1424060833">
          <w:marLeft w:val="640"/>
          <w:marRight w:val="0"/>
          <w:marTop w:val="0"/>
          <w:marBottom w:val="0"/>
          <w:divBdr>
            <w:top w:val="none" w:sz="0" w:space="0" w:color="auto"/>
            <w:left w:val="none" w:sz="0" w:space="0" w:color="auto"/>
            <w:bottom w:val="none" w:sz="0" w:space="0" w:color="auto"/>
            <w:right w:val="none" w:sz="0" w:space="0" w:color="auto"/>
          </w:divBdr>
        </w:div>
        <w:div w:id="1452162023">
          <w:marLeft w:val="640"/>
          <w:marRight w:val="0"/>
          <w:marTop w:val="0"/>
          <w:marBottom w:val="0"/>
          <w:divBdr>
            <w:top w:val="none" w:sz="0" w:space="0" w:color="auto"/>
            <w:left w:val="none" w:sz="0" w:space="0" w:color="auto"/>
            <w:bottom w:val="none" w:sz="0" w:space="0" w:color="auto"/>
            <w:right w:val="none" w:sz="0" w:space="0" w:color="auto"/>
          </w:divBdr>
        </w:div>
        <w:div w:id="1479226019">
          <w:marLeft w:val="640"/>
          <w:marRight w:val="0"/>
          <w:marTop w:val="0"/>
          <w:marBottom w:val="0"/>
          <w:divBdr>
            <w:top w:val="none" w:sz="0" w:space="0" w:color="auto"/>
            <w:left w:val="none" w:sz="0" w:space="0" w:color="auto"/>
            <w:bottom w:val="none" w:sz="0" w:space="0" w:color="auto"/>
            <w:right w:val="none" w:sz="0" w:space="0" w:color="auto"/>
          </w:divBdr>
        </w:div>
        <w:div w:id="1704212380">
          <w:marLeft w:val="640"/>
          <w:marRight w:val="0"/>
          <w:marTop w:val="0"/>
          <w:marBottom w:val="0"/>
          <w:divBdr>
            <w:top w:val="none" w:sz="0" w:space="0" w:color="auto"/>
            <w:left w:val="none" w:sz="0" w:space="0" w:color="auto"/>
            <w:bottom w:val="none" w:sz="0" w:space="0" w:color="auto"/>
            <w:right w:val="none" w:sz="0" w:space="0" w:color="auto"/>
          </w:divBdr>
        </w:div>
        <w:div w:id="1839804859">
          <w:marLeft w:val="640"/>
          <w:marRight w:val="0"/>
          <w:marTop w:val="0"/>
          <w:marBottom w:val="0"/>
          <w:divBdr>
            <w:top w:val="none" w:sz="0" w:space="0" w:color="auto"/>
            <w:left w:val="none" w:sz="0" w:space="0" w:color="auto"/>
            <w:bottom w:val="none" w:sz="0" w:space="0" w:color="auto"/>
            <w:right w:val="none" w:sz="0" w:space="0" w:color="auto"/>
          </w:divBdr>
        </w:div>
        <w:div w:id="1908607132">
          <w:marLeft w:val="640"/>
          <w:marRight w:val="0"/>
          <w:marTop w:val="0"/>
          <w:marBottom w:val="0"/>
          <w:divBdr>
            <w:top w:val="none" w:sz="0" w:space="0" w:color="auto"/>
            <w:left w:val="none" w:sz="0" w:space="0" w:color="auto"/>
            <w:bottom w:val="none" w:sz="0" w:space="0" w:color="auto"/>
            <w:right w:val="none" w:sz="0" w:space="0" w:color="auto"/>
          </w:divBdr>
        </w:div>
        <w:div w:id="1967006281">
          <w:marLeft w:val="640"/>
          <w:marRight w:val="0"/>
          <w:marTop w:val="0"/>
          <w:marBottom w:val="0"/>
          <w:divBdr>
            <w:top w:val="none" w:sz="0" w:space="0" w:color="auto"/>
            <w:left w:val="none" w:sz="0" w:space="0" w:color="auto"/>
            <w:bottom w:val="none" w:sz="0" w:space="0" w:color="auto"/>
            <w:right w:val="none" w:sz="0" w:space="0" w:color="auto"/>
          </w:divBdr>
        </w:div>
        <w:div w:id="2127306079">
          <w:marLeft w:val="640"/>
          <w:marRight w:val="0"/>
          <w:marTop w:val="0"/>
          <w:marBottom w:val="0"/>
          <w:divBdr>
            <w:top w:val="none" w:sz="0" w:space="0" w:color="auto"/>
            <w:left w:val="none" w:sz="0" w:space="0" w:color="auto"/>
            <w:bottom w:val="none" w:sz="0" w:space="0" w:color="auto"/>
            <w:right w:val="none" w:sz="0" w:space="0" w:color="auto"/>
          </w:divBdr>
        </w:div>
        <w:div w:id="2132479297">
          <w:marLeft w:val="640"/>
          <w:marRight w:val="0"/>
          <w:marTop w:val="0"/>
          <w:marBottom w:val="0"/>
          <w:divBdr>
            <w:top w:val="none" w:sz="0" w:space="0" w:color="auto"/>
            <w:left w:val="none" w:sz="0" w:space="0" w:color="auto"/>
            <w:bottom w:val="none" w:sz="0" w:space="0" w:color="auto"/>
            <w:right w:val="none" w:sz="0" w:space="0" w:color="auto"/>
          </w:divBdr>
        </w:div>
      </w:divsChild>
    </w:div>
    <w:div w:id="1467814439">
      <w:bodyDiv w:val="1"/>
      <w:marLeft w:val="0"/>
      <w:marRight w:val="0"/>
      <w:marTop w:val="0"/>
      <w:marBottom w:val="0"/>
      <w:divBdr>
        <w:top w:val="none" w:sz="0" w:space="0" w:color="auto"/>
        <w:left w:val="none" w:sz="0" w:space="0" w:color="auto"/>
        <w:bottom w:val="none" w:sz="0" w:space="0" w:color="auto"/>
        <w:right w:val="none" w:sz="0" w:space="0" w:color="auto"/>
      </w:divBdr>
      <w:divsChild>
        <w:div w:id="118187829">
          <w:marLeft w:val="640"/>
          <w:marRight w:val="0"/>
          <w:marTop w:val="0"/>
          <w:marBottom w:val="0"/>
          <w:divBdr>
            <w:top w:val="none" w:sz="0" w:space="0" w:color="auto"/>
            <w:left w:val="none" w:sz="0" w:space="0" w:color="auto"/>
            <w:bottom w:val="none" w:sz="0" w:space="0" w:color="auto"/>
            <w:right w:val="none" w:sz="0" w:space="0" w:color="auto"/>
          </w:divBdr>
        </w:div>
        <w:div w:id="230235602">
          <w:marLeft w:val="640"/>
          <w:marRight w:val="0"/>
          <w:marTop w:val="0"/>
          <w:marBottom w:val="0"/>
          <w:divBdr>
            <w:top w:val="none" w:sz="0" w:space="0" w:color="auto"/>
            <w:left w:val="none" w:sz="0" w:space="0" w:color="auto"/>
            <w:bottom w:val="none" w:sz="0" w:space="0" w:color="auto"/>
            <w:right w:val="none" w:sz="0" w:space="0" w:color="auto"/>
          </w:divBdr>
        </w:div>
        <w:div w:id="323898978">
          <w:marLeft w:val="640"/>
          <w:marRight w:val="0"/>
          <w:marTop w:val="0"/>
          <w:marBottom w:val="0"/>
          <w:divBdr>
            <w:top w:val="none" w:sz="0" w:space="0" w:color="auto"/>
            <w:left w:val="none" w:sz="0" w:space="0" w:color="auto"/>
            <w:bottom w:val="none" w:sz="0" w:space="0" w:color="auto"/>
            <w:right w:val="none" w:sz="0" w:space="0" w:color="auto"/>
          </w:divBdr>
        </w:div>
        <w:div w:id="368990894">
          <w:marLeft w:val="640"/>
          <w:marRight w:val="0"/>
          <w:marTop w:val="0"/>
          <w:marBottom w:val="0"/>
          <w:divBdr>
            <w:top w:val="none" w:sz="0" w:space="0" w:color="auto"/>
            <w:left w:val="none" w:sz="0" w:space="0" w:color="auto"/>
            <w:bottom w:val="none" w:sz="0" w:space="0" w:color="auto"/>
            <w:right w:val="none" w:sz="0" w:space="0" w:color="auto"/>
          </w:divBdr>
        </w:div>
        <w:div w:id="398551857">
          <w:marLeft w:val="640"/>
          <w:marRight w:val="0"/>
          <w:marTop w:val="0"/>
          <w:marBottom w:val="0"/>
          <w:divBdr>
            <w:top w:val="none" w:sz="0" w:space="0" w:color="auto"/>
            <w:left w:val="none" w:sz="0" w:space="0" w:color="auto"/>
            <w:bottom w:val="none" w:sz="0" w:space="0" w:color="auto"/>
            <w:right w:val="none" w:sz="0" w:space="0" w:color="auto"/>
          </w:divBdr>
        </w:div>
        <w:div w:id="411437695">
          <w:marLeft w:val="640"/>
          <w:marRight w:val="0"/>
          <w:marTop w:val="0"/>
          <w:marBottom w:val="0"/>
          <w:divBdr>
            <w:top w:val="none" w:sz="0" w:space="0" w:color="auto"/>
            <w:left w:val="none" w:sz="0" w:space="0" w:color="auto"/>
            <w:bottom w:val="none" w:sz="0" w:space="0" w:color="auto"/>
            <w:right w:val="none" w:sz="0" w:space="0" w:color="auto"/>
          </w:divBdr>
        </w:div>
        <w:div w:id="565803024">
          <w:marLeft w:val="640"/>
          <w:marRight w:val="0"/>
          <w:marTop w:val="0"/>
          <w:marBottom w:val="0"/>
          <w:divBdr>
            <w:top w:val="none" w:sz="0" w:space="0" w:color="auto"/>
            <w:left w:val="none" w:sz="0" w:space="0" w:color="auto"/>
            <w:bottom w:val="none" w:sz="0" w:space="0" w:color="auto"/>
            <w:right w:val="none" w:sz="0" w:space="0" w:color="auto"/>
          </w:divBdr>
        </w:div>
        <w:div w:id="568736439">
          <w:marLeft w:val="640"/>
          <w:marRight w:val="0"/>
          <w:marTop w:val="0"/>
          <w:marBottom w:val="0"/>
          <w:divBdr>
            <w:top w:val="none" w:sz="0" w:space="0" w:color="auto"/>
            <w:left w:val="none" w:sz="0" w:space="0" w:color="auto"/>
            <w:bottom w:val="none" w:sz="0" w:space="0" w:color="auto"/>
            <w:right w:val="none" w:sz="0" w:space="0" w:color="auto"/>
          </w:divBdr>
        </w:div>
        <w:div w:id="587150945">
          <w:marLeft w:val="640"/>
          <w:marRight w:val="0"/>
          <w:marTop w:val="0"/>
          <w:marBottom w:val="0"/>
          <w:divBdr>
            <w:top w:val="none" w:sz="0" w:space="0" w:color="auto"/>
            <w:left w:val="none" w:sz="0" w:space="0" w:color="auto"/>
            <w:bottom w:val="none" w:sz="0" w:space="0" w:color="auto"/>
            <w:right w:val="none" w:sz="0" w:space="0" w:color="auto"/>
          </w:divBdr>
        </w:div>
        <w:div w:id="657537357">
          <w:marLeft w:val="640"/>
          <w:marRight w:val="0"/>
          <w:marTop w:val="0"/>
          <w:marBottom w:val="0"/>
          <w:divBdr>
            <w:top w:val="none" w:sz="0" w:space="0" w:color="auto"/>
            <w:left w:val="none" w:sz="0" w:space="0" w:color="auto"/>
            <w:bottom w:val="none" w:sz="0" w:space="0" w:color="auto"/>
            <w:right w:val="none" w:sz="0" w:space="0" w:color="auto"/>
          </w:divBdr>
        </w:div>
        <w:div w:id="943422040">
          <w:marLeft w:val="640"/>
          <w:marRight w:val="0"/>
          <w:marTop w:val="0"/>
          <w:marBottom w:val="0"/>
          <w:divBdr>
            <w:top w:val="none" w:sz="0" w:space="0" w:color="auto"/>
            <w:left w:val="none" w:sz="0" w:space="0" w:color="auto"/>
            <w:bottom w:val="none" w:sz="0" w:space="0" w:color="auto"/>
            <w:right w:val="none" w:sz="0" w:space="0" w:color="auto"/>
          </w:divBdr>
        </w:div>
        <w:div w:id="1233345443">
          <w:marLeft w:val="640"/>
          <w:marRight w:val="0"/>
          <w:marTop w:val="0"/>
          <w:marBottom w:val="0"/>
          <w:divBdr>
            <w:top w:val="none" w:sz="0" w:space="0" w:color="auto"/>
            <w:left w:val="none" w:sz="0" w:space="0" w:color="auto"/>
            <w:bottom w:val="none" w:sz="0" w:space="0" w:color="auto"/>
            <w:right w:val="none" w:sz="0" w:space="0" w:color="auto"/>
          </w:divBdr>
        </w:div>
        <w:div w:id="1294795646">
          <w:marLeft w:val="640"/>
          <w:marRight w:val="0"/>
          <w:marTop w:val="0"/>
          <w:marBottom w:val="0"/>
          <w:divBdr>
            <w:top w:val="none" w:sz="0" w:space="0" w:color="auto"/>
            <w:left w:val="none" w:sz="0" w:space="0" w:color="auto"/>
            <w:bottom w:val="none" w:sz="0" w:space="0" w:color="auto"/>
            <w:right w:val="none" w:sz="0" w:space="0" w:color="auto"/>
          </w:divBdr>
        </w:div>
        <w:div w:id="1309021126">
          <w:marLeft w:val="640"/>
          <w:marRight w:val="0"/>
          <w:marTop w:val="0"/>
          <w:marBottom w:val="0"/>
          <w:divBdr>
            <w:top w:val="none" w:sz="0" w:space="0" w:color="auto"/>
            <w:left w:val="none" w:sz="0" w:space="0" w:color="auto"/>
            <w:bottom w:val="none" w:sz="0" w:space="0" w:color="auto"/>
            <w:right w:val="none" w:sz="0" w:space="0" w:color="auto"/>
          </w:divBdr>
        </w:div>
        <w:div w:id="1372850449">
          <w:marLeft w:val="640"/>
          <w:marRight w:val="0"/>
          <w:marTop w:val="0"/>
          <w:marBottom w:val="0"/>
          <w:divBdr>
            <w:top w:val="none" w:sz="0" w:space="0" w:color="auto"/>
            <w:left w:val="none" w:sz="0" w:space="0" w:color="auto"/>
            <w:bottom w:val="none" w:sz="0" w:space="0" w:color="auto"/>
            <w:right w:val="none" w:sz="0" w:space="0" w:color="auto"/>
          </w:divBdr>
        </w:div>
        <w:div w:id="1636720783">
          <w:marLeft w:val="640"/>
          <w:marRight w:val="0"/>
          <w:marTop w:val="0"/>
          <w:marBottom w:val="0"/>
          <w:divBdr>
            <w:top w:val="none" w:sz="0" w:space="0" w:color="auto"/>
            <w:left w:val="none" w:sz="0" w:space="0" w:color="auto"/>
            <w:bottom w:val="none" w:sz="0" w:space="0" w:color="auto"/>
            <w:right w:val="none" w:sz="0" w:space="0" w:color="auto"/>
          </w:divBdr>
        </w:div>
        <w:div w:id="1865822077">
          <w:marLeft w:val="640"/>
          <w:marRight w:val="0"/>
          <w:marTop w:val="0"/>
          <w:marBottom w:val="0"/>
          <w:divBdr>
            <w:top w:val="none" w:sz="0" w:space="0" w:color="auto"/>
            <w:left w:val="none" w:sz="0" w:space="0" w:color="auto"/>
            <w:bottom w:val="none" w:sz="0" w:space="0" w:color="auto"/>
            <w:right w:val="none" w:sz="0" w:space="0" w:color="auto"/>
          </w:divBdr>
        </w:div>
        <w:div w:id="1872916473">
          <w:marLeft w:val="640"/>
          <w:marRight w:val="0"/>
          <w:marTop w:val="0"/>
          <w:marBottom w:val="0"/>
          <w:divBdr>
            <w:top w:val="none" w:sz="0" w:space="0" w:color="auto"/>
            <w:left w:val="none" w:sz="0" w:space="0" w:color="auto"/>
            <w:bottom w:val="none" w:sz="0" w:space="0" w:color="auto"/>
            <w:right w:val="none" w:sz="0" w:space="0" w:color="auto"/>
          </w:divBdr>
        </w:div>
        <w:div w:id="2002075075">
          <w:marLeft w:val="640"/>
          <w:marRight w:val="0"/>
          <w:marTop w:val="0"/>
          <w:marBottom w:val="0"/>
          <w:divBdr>
            <w:top w:val="none" w:sz="0" w:space="0" w:color="auto"/>
            <w:left w:val="none" w:sz="0" w:space="0" w:color="auto"/>
            <w:bottom w:val="none" w:sz="0" w:space="0" w:color="auto"/>
            <w:right w:val="none" w:sz="0" w:space="0" w:color="auto"/>
          </w:divBdr>
        </w:div>
        <w:div w:id="2013483927">
          <w:marLeft w:val="640"/>
          <w:marRight w:val="0"/>
          <w:marTop w:val="0"/>
          <w:marBottom w:val="0"/>
          <w:divBdr>
            <w:top w:val="none" w:sz="0" w:space="0" w:color="auto"/>
            <w:left w:val="none" w:sz="0" w:space="0" w:color="auto"/>
            <w:bottom w:val="none" w:sz="0" w:space="0" w:color="auto"/>
            <w:right w:val="none" w:sz="0" w:space="0" w:color="auto"/>
          </w:divBdr>
        </w:div>
        <w:div w:id="2049449447">
          <w:marLeft w:val="640"/>
          <w:marRight w:val="0"/>
          <w:marTop w:val="0"/>
          <w:marBottom w:val="0"/>
          <w:divBdr>
            <w:top w:val="none" w:sz="0" w:space="0" w:color="auto"/>
            <w:left w:val="none" w:sz="0" w:space="0" w:color="auto"/>
            <w:bottom w:val="none" w:sz="0" w:space="0" w:color="auto"/>
            <w:right w:val="none" w:sz="0" w:space="0" w:color="auto"/>
          </w:divBdr>
        </w:div>
        <w:div w:id="2058506613">
          <w:marLeft w:val="640"/>
          <w:marRight w:val="0"/>
          <w:marTop w:val="0"/>
          <w:marBottom w:val="0"/>
          <w:divBdr>
            <w:top w:val="none" w:sz="0" w:space="0" w:color="auto"/>
            <w:left w:val="none" w:sz="0" w:space="0" w:color="auto"/>
            <w:bottom w:val="none" w:sz="0" w:space="0" w:color="auto"/>
            <w:right w:val="none" w:sz="0" w:space="0" w:color="auto"/>
          </w:divBdr>
        </w:div>
        <w:div w:id="2092774936">
          <w:marLeft w:val="640"/>
          <w:marRight w:val="0"/>
          <w:marTop w:val="0"/>
          <w:marBottom w:val="0"/>
          <w:divBdr>
            <w:top w:val="none" w:sz="0" w:space="0" w:color="auto"/>
            <w:left w:val="none" w:sz="0" w:space="0" w:color="auto"/>
            <w:bottom w:val="none" w:sz="0" w:space="0" w:color="auto"/>
            <w:right w:val="none" w:sz="0" w:space="0" w:color="auto"/>
          </w:divBdr>
        </w:div>
        <w:div w:id="2107731636">
          <w:marLeft w:val="640"/>
          <w:marRight w:val="0"/>
          <w:marTop w:val="0"/>
          <w:marBottom w:val="0"/>
          <w:divBdr>
            <w:top w:val="none" w:sz="0" w:space="0" w:color="auto"/>
            <w:left w:val="none" w:sz="0" w:space="0" w:color="auto"/>
            <w:bottom w:val="none" w:sz="0" w:space="0" w:color="auto"/>
            <w:right w:val="none" w:sz="0" w:space="0" w:color="auto"/>
          </w:divBdr>
        </w:div>
        <w:div w:id="2141456516">
          <w:marLeft w:val="640"/>
          <w:marRight w:val="0"/>
          <w:marTop w:val="0"/>
          <w:marBottom w:val="0"/>
          <w:divBdr>
            <w:top w:val="none" w:sz="0" w:space="0" w:color="auto"/>
            <w:left w:val="none" w:sz="0" w:space="0" w:color="auto"/>
            <w:bottom w:val="none" w:sz="0" w:space="0" w:color="auto"/>
            <w:right w:val="none" w:sz="0" w:space="0" w:color="auto"/>
          </w:divBdr>
        </w:div>
      </w:divsChild>
    </w:div>
    <w:div w:id="1472401258">
      <w:bodyDiv w:val="1"/>
      <w:marLeft w:val="0"/>
      <w:marRight w:val="0"/>
      <w:marTop w:val="0"/>
      <w:marBottom w:val="0"/>
      <w:divBdr>
        <w:top w:val="none" w:sz="0" w:space="0" w:color="auto"/>
        <w:left w:val="none" w:sz="0" w:space="0" w:color="auto"/>
        <w:bottom w:val="none" w:sz="0" w:space="0" w:color="auto"/>
        <w:right w:val="none" w:sz="0" w:space="0" w:color="auto"/>
      </w:divBdr>
    </w:div>
    <w:div w:id="1474525823">
      <w:bodyDiv w:val="1"/>
      <w:marLeft w:val="0"/>
      <w:marRight w:val="0"/>
      <w:marTop w:val="0"/>
      <w:marBottom w:val="0"/>
      <w:divBdr>
        <w:top w:val="none" w:sz="0" w:space="0" w:color="auto"/>
        <w:left w:val="none" w:sz="0" w:space="0" w:color="auto"/>
        <w:bottom w:val="none" w:sz="0" w:space="0" w:color="auto"/>
        <w:right w:val="none" w:sz="0" w:space="0" w:color="auto"/>
      </w:divBdr>
      <w:divsChild>
        <w:div w:id="56784788">
          <w:marLeft w:val="640"/>
          <w:marRight w:val="0"/>
          <w:marTop w:val="0"/>
          <w:marBottom w:val="0"/>
          <w:divBdr>
            <w:top w:val="none" w:sz="0" w:space="0" w:color="auto"/>
            <w:left w:val="none" w:sz="0" w:space="0" w:color="auto"/>
            <w:bottom w:val="none" w:sz="0" w:space="0" w:color="auto"/>
            <w:right w:val="none" w:sz="0" w:space="0" w:color="auto"/>
          </w:divBdr>
        </w:div>
        <w:div w:id="99230539">
          <w:marLeft w:val="640"/>
          <w:marRight w:val="0"/>
          <w:marTop w:val="0"/>
          <w:marBottom w:val="0"/>
          <w:divBdr>
            <w:top w:val="none" w:sz="0" w:space="0" w:color="auto"/>
            <w:left w:val="none" w:sz="0" w:space="0" w:color="auto"/>
            <w:bottom w:val="none" w:sz="0" w:space="0" w:color="auto"/>
            <w:right w:val="none" w:sz="0" w:space="0" w:color="auto"/>
          </w:divBdr>
        </w:div>
        <w:div w:id="193662809">
          <w:marLeft w:val="640"/>
          <w:marRight w:val="0"/>
          <w:marTop w:val="0"/>
          <w:marBottom w:val="0"/>
          <w:divBdr>
            <w:top w:val="none" w:sz="0" w:space="0" w:color="auto"/>
            <w:left w:val="none" w:sz="0" w:space="0" w:color="auto"/>
            <w:bottom w:val="none" w:sz="0" w:space="0" w:color="auto"/>
            <w:right w:val="none" w:sz="0" w:space="0" w:color="auto"/>
          </w:divBdr>
        </w:div>
        <w:div w:id="508569754">
          <w:marLeft w:val="640"/>
          <w:marRight w:val="0"/>
          <w:marTop w:val="0"/>
          <w:marBottom w:val="0"/>
          <w:divBdr>
            <w:top w:val="none" w:sz="0" w:space="0" w:color="auto"/>
            <w:left w:val="none" w:sz="0" w:space="0" w:color="auto"/>
            <w:bottom w:val="none" w:sz="0" w:space="0" w:color="auto"/>
            <w:right w:val="none" w:sz="0" w:space="0" w:color="auto"/>
          </w:divBdr>
        </w:div>
        <w:div w:id="524177062">
          <w:marLeft w:val="640"/>
          <w:marRight w:val="0"/>
          <w:marTop w:val="0"/>
          <w:marBottom w:val="0"/>
          <w:divBdr>
            <w:top w:val="none" w:sz="0" w:space="0" w:color="auto"/>
            <w:left w:val="none" w:sz="0" w:space="0" w:color="auto"/>
            <w:bottom w:val="none" w:sz="0" w:space="0" w:color="auto"/>
            <w:right w:val="none" w:sz="0" w:space="0" w:color="auto"/>
          </w:divBdr>
        </w:div>
        <w:div w:id="561983491">
          <w:marLeft w:val="640"/>
          <w:marRight w:val="0"/>
          <w:marTop w:val="0"/>
          <w:marBottom w:val="0"/>
          <w:divBdr>
            <w:top w:val="none" w:sz="0" w:space="0" w:color="auto"/>
            <w:left w:val="none" w:sz="0" w:space="0" w:color="auto"/>
            <w:bottom w:val="none" w:sz="0" w:space="0" w:color="auto"/>
            <w:right w:val="none" w:sz="0" w:space="0" w:color="auto"/>
          </w:divBdr>
        </w:div>
        <w:div w:id="563371551">
          <w:marLeft w:val="640"/>
          <w:marRight w:val="0"/>
          <w:marTop w:val="0"/>
          <w:marBottom w:val="0"/>
          <w:divBdr>
            <w:top w:val="none" w:sz="0" w:space="0" w:color="auto"/>
            <w:left w:val="none" w:sz="0" w:space="0" w:color="auto"/>
            <w:bottom w:val="none" w:sz="0" w:space="0" w:color="auto"/>
            <w:right w:val="none" w:sz="0" w:space="0" w:color="auto"/>
          </w:divBdr>
        </w:div>
        <w:div w:id="677541459">
          <w:marLeft w:val="640"/>
          <w:marRight w:val="0"/>
          <w:marTop w:val="0"/>
          <w:marBottom w:val="0"/>
          <w:divBdr>
            <w:top w:val="none" w:sz="0" w:space="0" w:color="auto"/>
            <w:left w:val="none" w:sz="0" w:space="0" w:color="auto"/>
            <w:bottom w:val="none" w:sz="0" w:space="0" w:color="auto"/>
            <w:right w:val="none" w:sz="0" w:space="0" w:color="auto"/>
          </w:divBdr>
        </w:div>
        <w:div w:id="842823411">
          <w:marLeft w:val="640"/>
          <w:marRight w:val="0"/>
          <w:marTop w:val="0"/>
          <w:marBottom w:val="0"/>
          <w:divBdr>
            <w:top w:val="none" w:sz="0" w:space="0" w:color="auto"/>
            <w:left w:val="none" w:sz="0" w:space="0" w:color="auto"/>
            <w:bottom w:val="none" w:sz="0" w:space="0" w:color="auto"/>
            <w:right w:val="none" w:sz="0" w:space="0" w:color="auto"/>
          </w:divBdr>
        </w:div>
        <w:div w:id="920068905">
          <w:marLeft w:val="640"/>
          <w:marRight w:val="0"/>
          <w:marTop w:val="0"/>
          <w:marBottom w:val="0"/>
          <w:divBdr>
            <w:top w:val="none" w:sz="0" w:space="0" w:color="auto"/>
            <w:left w:val="none" w:sz="0" w:space="0" w:color="auto"/>
            <w:bottom w:val="none" w:sz="0" w:space="0" w:color="auto"/>
            <w:right w:val="none" w:sz="0" w:space="0" w:color="auto"/>
          </w:divBdr>
        </w:div>
        <w:div w:id="1043554860">
          <w:marLeft w:val="640"/>
          <w:marRight w:val="0"/>
          <w:marTop w:val="0"/>
          <w:marBottom w:val="0"/>
          <w:divBdr>
            <w:top w:val="none" w:sz="0" w:space="0" w:color="auto"/>
            <w:left w:val="none" w:sz="0" w:space="0" w:color="auto"/>
            <w:bottom w:val="none" w:sz="0" w:space="0" w:color="auto"/>
            <w:right w:val="none" w:sz="0" w:space="0" w:color="auto"/>
          </w:divBdr>
        </w:div>
        <w:div w:id="1150097667">
          <w:marLeft w:val="640"/>
          <w:marRight w:val="0"/>
          <w:marTop w:val="0"/>
          <w:marBottom w:val="0"/>
          <w:divBdr>
            <w:top w:val="none" w:sz="0" w:space="0" w:color="auto"/>
            <w:left w:val="none" w:sz="0" w:space="0" w:color="auto"/>
            <w:bottom w:val="none" w:sz="0" w:space="0" w:color="auto"/>
            <w:right w:val="none" w:sz="0" w:space="0" w:color="auto"/>
          </w:divBdr>
        </w:div>
        <w:div w:id="1158811338">
          <w:marLeft w:val="640"/>
          <w:marRight w:val="0"/>
          <w:marTop w:val="0"/>
          <w:marBottom w:val="0"/>
          <w:divBdr>
            <w:top w:val="none" w:sz="0" w:space="0" w:color="auto"/>
            <w:left w:val="none" w:sz="0" w:space="0" w:color="auto"/>
            <w:bottom w:val="none" w:sz="0" w:space="0" w:color="auto"/>
            <w:right w:val="none" w:sz="0" w:space="0" w:color="auto"/>
          </w:divBdr>
        </w:div>
        <w:div w:id="1233737674">
          <w:marLeft w:val="640"/>
          <w:marRight w:val="0"/>
          <w:marTop w:val="0"/>
          <w:marBottom w:val="0"/>
          <w:divBdr>
            <w:top w:val="none" w:sz="0" w:space="0" w:color="auto"/>
            <w:left w:val="none" w:sz="0" w:space="0" w:color="auto"/>
            <w:bottom w:val="none" w:sz="0" w:space="0" w:color="auto"/>
            <w:right w:val="none" w:sz="0" w:space="0" w:color="auto"/>
          </w:divBdr>
        </w:div>
        <w:div w:id="1309819634">
          <w:marLeft w:val="640"/>
          <w:marRight w:val="0"/>
          <w:marTop w:val="0"/>
          <w:marBottom w:val="0"/>
          <w:divBdr>
            <w:top w:val="none" w:sz="0" w:space="0" w:color="auto"/>
            <w:left w:val="none" w:sz="0" w:space="0" w:color="auto"/>
            <w:bottom w:val="none" w:sz="0" w:space="0" w:color="auto"/>
            <w:right w:val="none" w:sz="0" w:space="0" w:color="auto"/>
          </w:divBdr>
        </w:div>
        <w:div w:id="1421753840">
          <w:marLeft w:val="640"/>
          <w:marRight w:val="0"/>
          <w:marTop w:val="0"/>
          <w:marBottom w:val="0"/>
          <w:divBdr>
            <w:top w:val="none" w:sz="0" w:space="0" w:color="auto"/>
            <w:left w:val="none" w:sz="0" w:space="0" w:color="auto"/>
            <w:bottom w:val="none" w:sz="0" w:space="0" w:color="auto"/>
            <w:right w:val="none" w:sz="0" w:space="0" w:color="auto"/>
          </w:divBdr>
        </w:div>
        <w:div w:id="1448040782">
          <w:marLeft w:val="640"/>
          <w:marRight w:val="0"/>
          <w:marTop w:val="0"/>
          <w:marBottom w:val="0"/>
          <w:divBdr>
            <w:top w:val="none" w:sz="0" w:space="0" w:color="auto"/>
            <w:left w:val="none" w:sz="0" w:space="0" w:color="auto"/>
            <w:bottom w:val="none" w:sz="0" w:space="0" w:color="auto"/>
            <w:right w:val="none" w:sz="0" w:space="0" w:color="auto"/>
          </w:divBdr>
        </w:div>
        <w:div w:id="1689520018">
          <w:marLeft w:val="640"/>
          <w:marRight w:val="0"/>
          <w:marTop w:val="0"/>
          <w:marBottom w:val="0"/>
          <w:divBdr>
            <w:top w:val="none" w:sz="0" w:space="0" w:color="auto"/>
            <w:left w:val="none" w:sz="0" w:space="0" w:color="auto"/>
            <w:bottom w:val="none" w:sz="0" w:space="0" w:color="auto"/>
            <w:right w:val="none" w:sz="0" w:space="0" w:color="auto"/>
          </w:divBdr>
        </w:div>
        <w:div w:id="1846823239">
          <w:marLeft w:val="640"/>
          <w:marRight w:val="0"/>
          <w:marTop w:val="0"/>
          <w:marBottom w:val="0"/>
          <w:divBdr>
            <w:top w:val="none" w:sz="0" w:space="0" w:color="auto"/>
            <w:left w:val="none" w:sz="0" w:space="0" w:color="auto"/>
            <w:bottom w:val="none" w:sz="0" w:space="0" w:color="auto"/>
            <w:right w:val="none" w:sz="0" w:space="0" w:color="auto"/>
          </w:divBdr>
        </w:div>
        <w:div w:id="1860310802">
          <w:marLeft w:val="640"/>
          <w:marRight w:val="0"/>
          <w:marTop w:val="0"/>
          <w:marBottom w:val="0"/>
          <w:divBdr>
            <w:top w:val="none" w:sz="0" w:space="0" w:color="auto"/>
            <w:left w:val="none" w:sz="0" w:space="0" w:color="auto"/>
            <w:bottom w:val="none" w:sz="0" w:space="0" w:color="auto"/>
            <w:right w:val="none" w:sz="0" w:space="0" w:color="auto"/>
          </w:divBdr>
        </w:div>
        <w:div w:id="1883782802">
          <w:marLeft w:val="640"/>
          <w:marRight w:val="0"/>
          <w:marTop w:val="0"/>
          <w:marBottom w:val="0"/>
          <w:divBdr>
            <w:top w:val="none" w:sz="0" w:space="0" w:color="auto"/>
            <w:left w:val="none" w:sz="0" w:space="0" w:color="auto"/>
            <w:bottom w:val="none" w:sz="0" w:space="0" w:color="auto"/>
            <w:right w:val="none" w:sz="0" w:space="0" w:color="auto"/>
          </w:divBdr>
        </w:div>
        <w:div w:id="1983536606">
          <w:marLeft w:val="640"/>
          <w:marRight w:val="0"/>
          <w:marTop w:val="0"/>
          <w:marBottom w:val="0"/>
          <w:divBdr>
            <w:top w:val="none" w:sz="0" w:space="0" w:color="auto"/>
            <w:left w:val="none" w:sz="0" w:space="0" w:color="auto"/>
            <w:bottom w:val="none" w:sz="0" w:space="0" w:color="auto"/>
            <w:right w:val="none" w:sz="0" w:space="0" w:color="auto"/>
          </w:divBdr>
        </w:div>
        <w:div w:id="2011828421">
          <w:marLeft w:val="640"/>
          <w:marRight w:val="0"/>
          <w:marTop w:val="0"/>
          <w:marBottom w:val="0"/>
          <w:divBdr>
            <w:top w:val="none" w:sz="0" w:space="0" w:color="auto"/>
            <w:left w:val="none" w:sz="0" w:space="0" w:color="auto"/>
            <w:bottom w:val="none" w:sz="0" w:space="0" w:color="auto"/>
            <w:right w:val="none" w:sz="0" w:space="0" w:color="auto"/>
          </w:divBdr>
        </w:div>
        <w:div w:id="2029990721">
          <w:marLeft w:val="640"/>
          <w:marRight w:val="0"/>
          <w:marTop w:val="0"/>
          <w:marBottom w:val="0"/>
          <w:divBdr>
            <w:top w:val="none" w:sz="0" w:space="0" w:color="auto"/>
            <w:left w:val="none" w:sz="0" w:space="0" w:color="auto"/>
            <w:bottom w:val="none" w:sz="0" w:space="0" w:color="auto"/>
            <w:right w:val="none" w:sz="0" w:space="0" w:color="auto"/>
          </w:divBdr>
        </w:div>
        <w:div w:id="2041123510">
          <w:marLeft w:val="640"/>
          <w:marRight w:val="0"/>
          <w:marTop w:val="0"/>
          <w:marBottom w:val="0"/>
          <w:divBdr>
            <w:top w:val="none" w:sz="0" w:space="0" w:color="auto"/>
            <w:left w:val="none" w:sz="0" w:space="0" w:color="auto"/>
            <w:bottom w:val="none" w:sz="0" w:space="0" w:color="auto"/>
            <w:right w:val="none" w:sz="0" w:space="0" w:color="auto"/>
          </w:divBdr>
        </w:div>
        <w:div w:id="2089303751">
          <w:marLeft w:val="640"/>
          <w:marRight w:val="0"/>
          <w:marTop w:val="0"/>
          <w:marBottom w:val="0"/>
          <w:divBdr>
            <w:top w:val="none" w:sz="0" w:space="0" w:color="auto"/>
            <w:left w:val="none" w:sz="0" w:space="0" w:color="auto"/>
            <w:bottom w:val="none" w:sz="0" w:space="0" w:color="auto"/>
            <w:right w:val="none" w:sz="0" w:space="0" w:color="auto"/>
          </w:divBdr>
        </w:div>
      </w:divsChild>
    </w:div>
    <w:div w:id="1481120312">
      <w:bodyDiv w:val="1"/>
      <w:marLeft w:val="0"/>
      <w:marRight w:val="0"/>
      <w:marTop w:val="0"/>
      <w:marBottom w:val="0"/>
      <w:divBdr>
        <w:top w:val="none" w:sz="0" w:space="0" w:color="auto"/>
        <w:left w:val="none" w:sz="0" w:space="0" w:color="auto"/>
        <w:bottom w:val="none" w:sz="0" w:space="0" w:color="auto"/>
        <w:right w:val="none" w:sz="0" w:space="0" w:color="auto"/>
      </w:divBdr>
    </w:div>
    <w:div w:id="1482624894">
      <w:bodyDiv w:val="1"/>
      <w:marLeft w:val="0"/>
      <w:marRight w:val="0"/>
      <w:marTop w:val="0"/>
      <w:marBottom w:val="0"/>
      <w:divBdr>
        <w:top w:val="none" w:sz="0" w:space="0" w:color="auto"/>
        <w:left w:val="none" w:sz="0" w:space="0" w:color="auto"/>
        <w:bottom w:val="none" w:sz="0" w:space="0" w:color="auto"/>
        <w:right w:val="none" w:sz="0" w:space="0" w:color="auto"/>
      </w:divBdr>
    </w:div>
    <w:div w:id="1483160235">
      <w:bodyDiv w:val="1"/>
      <w:marLeft w:val="0"/>
      <w:marRight w:val="0"/>
      <w:marTop w:val="0"/>
      <w:marBottom w:val="0"/>
      <w:divBdr>
        <w:top w:val="none" w:sz="0" w:space="0" w:color="auto"/>
        <w:left w:val="none" w:sz="0" w:space="0" w:color="auto"/>
        <w:bottom w:val="none" w:sz="0" w:space="0" w:color="auto"/>
        <w:right w:val="none" w:sz="0" w:space="0" w:color="auto"/>
      </w:divBdr>
      <w:divsChild>
        <w:div w:id="189150459">
          <w:marLeft w:val="640"/>
          <w:marRight w:val="0"/>
          <w:marTop w:val="0"/>
          <w:marBottom w:val="0"/>
          <w:divBdr>
            <w:top w:val="none" w:sz="0" w:space="0" w:color="auto"/>
            <w:left w:val="none" w:sz="0" w:space="0" w:color="auto"/>
            <w:bottom w:val="none" w:sz="0" w:space="0" w:color="auto"/>
            <w:right w:val="none" w:sz="0" w:space="0" w:color="auto"/>
          </w:divBdr>
        </w:div>
        <w:div w:id="193154866">
          <w:marLeft w:val="640"/>
          <w:marRight w:val="0"/>
          <w:marTop w:val="0"/>
          <w:marBottom w:val="0"/>
          <w:divBdr>
            <w:top w:val="none" w:sz="0" w:space="0" w:color="auto"/>
            <w:left w:val="none" w:sz="0" w:space="0" w:color="auto"/>
            <w:bottom w:val="none" w:sz="0" w:space="0" w:color="auto"/>
            <w:right w:val="none" w:sz="0" w:space="0" w:color="auto"/>
          </w:divBdr>
        </w:div>
        <w:div w:id="205877380">
          <w:marLeft w:val="640"/>
          <w:marRight w:val="0"/>
          <w:marTop w:val="0"/>
          <w:marBottom w:val="0"/>
          <w:divBdr>
            <w:top w:val="none" w:sz="0" w:space="0" w:color="auto"/>
            <w:left w:val="none" w:sz="0" w:space="0" w:color="auto"/>
            <w:bottom w:val="none" w:sz="0" w:space="0" w:color="auto"/>
            <w:right w:val="none" w:sz="0" w:space="0" w:color="auto"/>
          </w:divBdr>
        </w:div>
        <w:div w:id="206919040">
          <w:marLeft w:val="640"/>
          <w:marRight w:val="0"/>
          <w:marTop w:val="0"/>
          <w:marBottom w:val="0"/>
          <w:divBdr>
            <w:top w:val="none" w:sz="0" w:space="0" w:color="auto"/>
            <w:left w:val="none" w:sz="0" w:space="0" w:color="auto"/>
            <w:bottom w:val="none" w:sz="0" w:space="0" w:color="auto"/>
            <w:right w:val="none" w:sz="0" w:space="0" w:color="auto"/>
          </w:divBdr>
        </w:div>
        <w:div w:id="249897422">
          <w:marLeft w:val="640"/>
          <w:marRight w:val="0"/>
          <w:marTop w:val="0"/>
          <w:marBottom w:val="0"/>
          <w:divBdr>
            <w:top w:val="none" w:sz="0" w:space="0" w:color="auto"/>
            <w:left w:val="none" w:sz="0" w:space="0" w:color="auto"/>
            <w:bottom w:val="none" w:sz="0" w:space="0" w:color="auto"/>
            <w:right w:val="none" w:sz="0" w:space="0" w:color="auto"/>
          </w:divBdr>
        </w:div>
        <w:div w:id="252058639">
          <w:marLeft w:val="640"/>
          <w:marRight w:val="0"/>
          <w:marTop w:val="0"/>
          <w:marBottom w:val="0"/>
          <w:divBdr>
            <w:top w:val="none" w:sz="0" w:space="0" w:color="auto"/>
            <w:left w:val="none" w:sz="0" w:space="0" w:color="auto"/>
            <w:bottom w:val="none" w:sz="0" w:space="0" w:color="auto"/>
            <w:right w:val="none" w:sz="0" w:space="0" w:color="auto"/>
          </w:divBdr>
        </w:div>
        <w:div w:id="284582865">
          <w:marLeft w:val="640"/>
          <w:marRight w:val="0"/>
          <w:marTop w:val="0"/>
          <w:marBottom w:val="0"/>
          <w:divBdr>
            <w:top w:val="none" w:sz="0" w:space="0" w:color="auto"/>
            <w:left w:val="none" w:sz="0" w:space="0" w:color="auto"/>
            <w:bottom w:val="none" w:sz="0" w:space="0" w:color="auto"/>
            <w:right w:val="none" w:sz="0" w:space="0" w:color="auto"/>
          </w:divBdr>
        </w:div>
        <w:div w:id="356004651">
          <w:marLeft w:val="640"/>
          <w:marRight w:val="0"/>
          <w:marTop w:val="0"/>
          <w:marBottom w:val="0"/>
          <w:divBdr>
            <w:top w:val="none" w:sz="0" w:space="0" w:color="auto"/>
            <w:left w:val="none" w:sz="0" w:space="0" w:color="auto"/>
            <w:bottom w:val="none" w:sz="0" w:space="0" w:color="auto"/>
            <w:right w:val="none" w:sz="0" w:space="0" w:color="auto"/>
          </w:divBdr>
        </w:div>
        <w:div w:id="420029760">
          <w:marLeft w:val="640"/>
          <w:marRight w:val="0"/>
          <w:marTop w:val="0"/>
          <w:marBottom w:val="0"/>
          <w:divBdr>
            <w:top w:val="none" w:sz="0" w:space="0" w:color="auto"/>
            <w:left w:val="none" w:sz="0" w:space="0" w:color="auto"/>
            <w:bottom w:val="none" w:sz="0" w:space="0" w:color="auto"/>
            <w:right w:val="none" w:sz="0" w:space="0" w:color="auto"/>
          </w:divBdr>
        </w:div>
        <w:div w:id="447361661">
          <w:marLeft w:val="640"/>
          <w:marRight w:val="0"/>
          <w:marTop w:val="0"/>
          <w:marBottom w:val="0"/>
          <w:divBdr>
            <w:top w:val="none" w:sz="0" w:space="0" w:color="auto"/>
            <w:left w:val="none" w:sz="0" w:space="0" w:color="auto"/>
            <w:bottom w:val="none" w:sz="0" w:space="0" w:color="auto"/>
            <w:right w:val="none" w:sz="0" w:space="0" w:color="auto"/>
          </w:divBdr>
        </w:div>
        <w:div w:id="724067636">
          <w:marLeft w:val="640"/>
          <w:marRight w:val="0"/>
          <w:marTop w:val="0"/>
          <w:marBottom w:val="0"/>
          <w:divBdr>
            <w:top w:val="none" w:sz="0" w:space="0" w:color="auto"/>
            <w:left w:val="none" w:sz="0" w:space="0" w:color="auto"/>
            <w:bottom w:val="none" w:sz="0" w:space="0" w:color="auto"/>
            <w:right w:val="none" w:sz="0" w:space="0" w:color="auto"/>
          </w:divBdr>
        </w:div>
        <w:div w:id="860630213">
          <w:marLeft w:val="640"/>
          <w:marRight w:val="0"/>
          <w:marTop w:val="0"/>
          <w:marBottom w:val="0"/>
          <w:divBdr>
            <w:top w:val="none" w:sz="0" w:space="0" w:color="auto"/>
            <w:left w:val="none" w:sz="0" w:space="0" w:color="auto"/>
            <w:bottom w:val="none" w:sz="0" w:space="0" w:color="auto"/>
            <w:right w:val="none" w:sz="0" w:space="0" w:color="auto"/>
          </w:divBdr>
        </w:div>
        <w:div w:id="893541610">
          <w:marLeft w:val="640"/>
          <w:marRight w:val="0"/>
          <w:marTop w:val="0"/>
          <w:marBottom w:val="0"/>
          <w:divBdr>
            <w:top w:val="none" w:sz="0" w:space="0" w:color="auto"/>
            <w:left w:val="none" w:sz="0" w:space="0" w:color="auto"/>
            <w:bottom w:val="none" w:sz="0" w:space="0" w:color="auto"/>
            <w:right w:val="none" w:sz="0" w:space="0" w:color="auto"/>
          </w:divBdr>
        </w:div>
        <w:div w:id="911702216">
          <w:marLeft w:val="640"/>
          <w:marRight w:val="0"/>
          <w:marTop w:val="0"/>
          <w:marBottom w:val="0"/>
          <w:divBdr>
            <w:top w:val="none" w:sz="0" w:space="0" w:color="auto"/>
            <w:left w:val="none" w:sz="0" w:space="0" w:color="auto"/>
            <w:bottom w:val="none" w:sz="0" w:space="0" w:color="auto"/>
            <w:right w:val="none" w:sz="0" w:space="0" w:color="auto"/>
          </w:divBdr>
        </w:div>
        <w:div w:id="1028070120">
          <w:marLeft w:val="640"/>
          <w:marRight w:val="0"/>
          <w:marTop w:val="0"/>
          <w:marBottom w:val="0"/>
          <w:divBdr>
            <w:top w:val="none" w:sz="0" w:space="0" w:color="auto"/>
            <w:left w:val="none" w:sz="0" w:space="0" w:color="auto"/>
            <w:bottom w:val="none" w:sz="0" w:space="0" w:color="auto"/>
            <w:right w:val="none" w:sz="0" w:space="0" w:color="auto"/>
          </w:divBdr>
        </w:div>
        <w:div w:id="1038121184">
          <w:marLeft w:val="640"/>
          <w:marRight w:val="0"/>
          <w:marTop w:val="0"/>
          <w:marBottom w:val="0"/>
          <w:divBdr>
            <w:top w:val="none" w:sz="0" w:space="0" w:color="auto"/>
            <w:left w:val="none" w:sz="0" w:space="0" w:color="auto"/>
            <w:bottom w:val="none" w:sz="0" w:space="0" w:color="auto"/>
            <w:right w:val="none" w:sz="0" w:space="0" w:color="auto"/>
          </w:divBdr>
        </w:div>
        <w:div w:id="1107971563">
          <w:marLeft w:val="640"/>
          <w:marRight w:val="0"/>
          <w:marTop w:val="0"/>
          <w:marBottom w:val="0"/>
          <w:divBdr>
            <w:top w:val="none" w:sz="0" w:space="0" w:color="auto"/>
            <w:left w:val="none" w:sz="0" w:space="0" w:color="auto"/>
            <w:bottom w:val="none" w:sz="0" w:space="0" w:color="auto"/>
            <w:right w:val="none" w:sz="0" w:space="0" w:color="auto"/>
          </w:divBdr>
        </w:div>
        <w:div w:id="1196237242">
          <w:marLeft w:val="640"/>
          <w:marRight w:val="0"/>
          <w:marTop w:val="0"/>
          <w:marBottom w:val="0"/>
          <w:divBdr>
            <w:top w:val="none" w:sz="0" w:space="0" w:color="auto"/>
            <w:left w:val="none" w:sz="0" w:space="0" w:color="auto"/>
            <w:bottom w:val="none" w:sz="0" w:space="0" w:color="auto"/>
            <w:right w:val="none" w:sz="0" w:space="0" w:color="auto"/>
          </w:divBdr>
        </w:div>
        <w:div w:id="1201013119">
          <w:marLeft w:val="640"/>
          <w:marRight w:val="0"/>
          <w:marTop w:val="0"/>
          <w:marBottom w:val="0"/>
          <w:divBdr>
            <w:top w:val="none" w:sz="0" w:space="0" w:color="auto"/>
            <w:left w:val="none" w:sz="0" w:space="0" w:color="auto"/>
            <w:bottom w:val="none" w:sz="0" w:space="0" w:color="auto"/>
            <w:right w:val="none" w:sz="0" w:space="0" w:color="auto"/>
          </w:divBdr>
        </w:div>
        <w:div w:id="1561400920">
          <w:marLeft w:val="640"/>
          <w:marRight w:val="0"/>
          <w:marTop w:val="0"/>
          <w:marBottom w:val="0"/>
          <w:divBdr>
            <w:top w:val="none" w:sz="0" w:space="0" w:color="auto"/>
            <w:left w:val="none" w:sz="0" w:space="0" w:color="auto"/>
            <w:bottom w:val="none" w:sz="0" w:space="0" w:color="auto"/>
            <w:right w:val="none" w:sz="0" w:space="0" w:color="auto"/>
          </w:divBdr>
        </w:div>
        <w:div w:id="1689136894">
          <w:marLeft w:val="640"/>
          <w:marRight w:val="0"/>
          <w:marTop w:val="0"/>
          <w:marBottom w:val="0"/>
          <w:divBdr>
            <w:top w:val="none" w:sz="0" w:space="0" w:color="auto"/>
            <w:left w:val="none" w:sz="0" w:space="0" w:color="auto"/>
            <w:bottom w:val="none" w:sz="0" w:space="0" w:color="auto"/>
            <w:right w:val="none" w:sz="0" w:space="0" w:color="auto"/>
          </w:divBdr>
        </w:div>
        <w:div w:id="1976132848">
          <w:marLeft w:val="640"/>
          <w:marRight w:val="0"/>
          <w:marTop w:val="0"/>
          <w:marBottom w:val="0"/>
          <w:divBdr>
            <w:top w:val="none" w:sz="0" w:space="0" w:color="auto"/>
            <w:left w:val="none" w:sz="0" w:space="0" w:color="auto"/>
            <w:bottom w:val="none" w:sz="0" w:space="0" w:color="auto"/>
            <w:right w:val="none" w:sz="0" w:space="0" w:color="auto"/>
          </w:divBdr>
        </w:div>
        <w:div w:id="2008704536">
          <w:marLeft w:val="640"/>
          <w:marRight w:val="0"/>
          <w:marTop w:val="0"/>
          <w:marBottom w:val="0"/>
          <w:divBdr>
            <w:top w:val="none" w:sz="0" w:space="0" w:color="auto"/>
            <w:left w:val="none" w:sz="0" w:space="0" w:color="auto"/>
            <w:bottom w:val="none" w:sz="0" w:space="0" w:color="auto"/>
            <w:right w:val="none" w:sz="0" w:space="0" w:color="auto"/>
          </w:divBdr>
        </w:div>
        <w:div w:id="2107336065">
          <w:marLeft w:val="640"/>
          <w:marRight w:val="0"/>
          <w:marTop w:val="0"/>
          <w:marBottom w:val="0"/>
          <w:divBdr>
            <w:top w:val="none" w:sz="0" w:space="0" w:color="auto"/>
            <w:left w:val="none" w:sz="0" w:space="0" w:color="auto"/>
            <w:bottom w:val="none" w:sz="0" w:space="0" w:color="auto"/>
            <w:right w:val="none" w:sz="0" w:space="0" w:color="auto"/>
          </w:divBdr>
        </w:div>
      </w:divsChild>
    </w:div>
    <w:div w:id="1517502179">
      <w:bodyDiv w:val="1"/>
      <w:marLeft w:val="0"/>
      <w:marRight w:val="0"/>
      <w:marTop w:val="0"/>
      <w:marBottom w:val="0"/>
      <w:divBdr>
        <w:top w:val="none" w:sz="0" w:space="0" w:color="auto"/>
        <w:left w:val="none" w:sz="0" w:space="0" w:color="auto"/>
        <w:bottom w:val="none" w:sz="0" w:space="0" w:color="auto"/>
        <w:right w:val="none" w:sz="0" w:space="0" w:color="auto"/>
      </w:divBdr>
    </w:div>
    <w:div w:id="1572155068">
      <w:bodyDiv w:val="1"/>
      <w:marLeft w:val="0"/>
      <w:marRight w:val="0"/>
      <w:marTop w:val="0"/>
      <w:marBottom w:val="0"/>
      <w:divBdr>
        <w:top w:val="none" w:sz="0" w:space="0" w:color="auto"/>
        <w:left w:val="none" w:sz="0" w:space="0" w:color="auto"/>
        <w:bottom w:val="none" w:sz="0" w:space="0" w:color="auto"/>
        <w:right w:val="none" w:sz="0" w:space="0" w:color="auto"/>
      </w:divBdr>
      <w:divsChild>
        <w:div w:id="66273848">
          <w:marLeft w:val="640"/>
          <w:marRight w:val="0"/>
          <w:marTop w:val="0"/>
          <w:marBottom w:val="0"/>
          <w:divBdr>
            <w:top w:val="none" w:sz="0" w:space="0" w:color="auto"/>
            <w:left w:val="none" w:sz="0" w:space="0" w:color="auto"/>
            <w:bottom w:val="none" w:sz="0" w:space="0" w:color="auto"/>
            <w:right w:val="none" w:sz="0" w:space="0" w:color="auto"/>
          </w:divBdr>
        </w:div>
        <w:div w:id="71587977">
          <w:marLeft w:val="640"/>
          <w:marRight w:val="0"/>
          <w:marTop w:val="0"/>
          <w:marBottom w:val="0"/>
          <w:divBdr>
            <w:top w:val="none" w:sz="0" w:space="0" w:color="auto"/>
            <w:left w:val="none" w:sz="0" w:space="0" w:color="auto"/>
            <w:bottom w:val="none" w:sz="0" w:space="0" w:color="auto"/>
            <w:right w:val="none" w:sz="0" w:space="0" w:color="auto"/>
          </w:divBdr>
        </w:div>
        <w:div w:id="87506935">
          <w:marLeft w:val="640"/>
          <w:marRight w:val="0"/>
          <w:marTop w:val="0"/>
          <w:marBottom w:val="0"/>
          <w:divBdr>
            <w:top w:val="none" w:sz="0" w:space="0" w:color="auto"/>
            <w:left w:val="none" w:sz="0" w:space="0" w:color="auto"/>
            <w:bottom w:val="none" w:sz="0" w:space="0" w:color="auto"/>
            <w:right w:val="none" w:sz="0" w:space="0" w:color="auto"/>
          </w:divBdr>
        </w:div>
        <w:div w:id="247230836">
          <w:marLeft w:val="640"/>
          <w:marRight w:val="0"/>
          <w:marTop w:val="0"/>
          <w:marBottom w:val="0"/>
          <w:divBdr>
            <w:top w:val="none" w:sz="0" w:space="0" w:color="auto"/>
            <w:left w:val="none" w:sz="0" w:space="0" w:color="auto"/>
            <w:bottom w:val="none" w:sz="0" w:space="0" w:color="auto"/>
            <w:right w:val="none" w:sz="0" w:space="0" w:color="auto"/>
          </w:divBdr>
        </w:div>
        <w:div w:id="294875339">
          <w:marLeft w:val="640"/>
          <w:marRight w:val="0"/>
          <w:marTop w:val="0"/>
          <w:marBottom w:val="0"/>
          <w:divBdr>
            <w:top w:val="none" w:sz="0" w:space="0" w:color="auto"/>
            <w:left w:val="none" w:sz="0" w:space="0" w:color="auto"/>
            <w:bottom w:val="none" w:sz="0" w:space="0" w:color="auto"/>
            <w:right w:val="none" w:sz="0" w:space="0" w:color="auto"/>
          </w:divBdr>
        </w:div>
        <w:div w:id="485316278">
          <w:marLeft w:val="640"/>
          <w:marRight w:val="0"/>
          <w:marTop w:val="0"/>
          <w:marBottom w:val="0"/>
          <w:divBdr>
            <w:top w:val="none" w:sz="0" w:space="0" w:color="auto"/>
            <w:left w:val="none" w:sz="0" w:space="0" w:color="auto"/>
            <w:bottom w:val="none" w:sz="0" w:space="0" w:color="auto"/>
            <w:right w:val="none" w:sz="0" w:space="0" w:color="auto"/>
          </w:divBdr>
        </w:div>
        <w:div w:id="701590551">
          <w:marLeft w:val="640"/>
          <w:marRight w:val="0"/>
          <w:marTop w:val="0"/>
          <w:marBottom w:val="0"/>
          <w:divBdr>
            <w:top w:val="none" w:sz="0" w:space="0" w:color="auto"/>
            <w:left w:val="none" w:sz="0" w:space="0" w:color="auto"/>
            <w:bottom w:val="none" w:sz="0" w:space="0" w:color="auto"/>
            <w:right w:val="none" w:sz="0" w:space="0" w:color="auto"/>
          </w:divBdr>
        </w:div>
        <w:div w:id="715396449">
          <w:marLeft w:val="640"/>
          <w:marRight w:val="0"/>
          <w:marTop w:val="0"/>
          <w:marBottom w:val="0"/>
          <w:divBdr>
            <w:top w:val="none" w:sz="0" w:space="0" w:color="auto"/>
            <w:left w:val="none" w:sz="0" w:space="0" w:color="auto"/>
            <w:bottom w:val="none" w:sz="0" w:space="0" w:color="auto"/>
            <w:right w:val="none" w:sz="0" w:space="0" w:color="auto"/>
          </w:divBdr>
        </w:div>
        <w:div w:id="736366005">
          <w:marLeft w:val="640"/>
          <w:marRight w:val="0"/>
          <w:marTop w:val="0"/>
          <w:marBottom w:val="0"/>
          <w:divBdr>
            <w:top w:val="none" w:sz="0" w:space="0" w:color="auto"/>
            <w:left w:val="none" w:sz="0" w:space="0" w:color="auto"/>
            <w:bottom w:val="none" w:sz="0" w:space="0" w:color="auto"/>
            <w:right w:val="none" w:sz="0" w:space="0" w:color="auto"/>
          </w:divBdr>
        </w:div>
        <w:div w:id="755710988">
          <w:marLeft w:val="640"/>
          <w:marRight w:val="0"/>
          <w:marTop w:val="0"/>
          <w:marBottom w:val="0"/>
          <w:divBdr>
            <w:top w:val="none" w:sz="0" w:space="0" w:color="auto"/>
            <w:left w:val="none" w:sz="0" w:space="0" w:color="auto"/>
            <w:bottom w:val="none" w:sz="0" w:space="0" w:color="auto"/>
            <w:right w:val="none" w:sz="0" w:space="0" w:color="auto"/>
          </w:divBdr>
        </w:div>
        <w:div w:id="849368127">
          <w:marLeft w:val="640"/>
          <w:marRight w:val="0"/>
          <w:marTop w:val="0"/>
          <w:marBottom w:val="0"/>
          <w:divBdr>
            <w:top w:val="none" w:sz="0" w:space="0" w:color="auto"/>
            <w:left w:val="none" w:sz="0" w:space="0" w:color="auto"/>
            <w:bottom w:val="none" w:sz="0" w:space="0" w:color="auto"/>
            <w:right w:val="none" w:sz="0" w:space="0" w:color="auto"/>
          </w:divBdr>
        </w:div>
        <w:div w:id="945772849">
          <w:marLeft w:val="640"/>
          <w:marRight w:val="0"/>
          <w:marTop w:val="0"/>
          <w:marBottom w:val="0"/>
          <w:divBdr>
            <w:top w:val="none" w:sz="0" w:space="0" w:color="auto"/>
            <w:left w:val="none" w:sz="0" w:space="0" w:color="auto"/>
            <w:bottom w:val="none" w:sz="0" w:space="0" w:color="auto"/>
            <w:right w:val="none" w:sz="0" w:space="0" w:color="auto"/>
          </w:divBdr>
        </w:div>
        <w:div w:id="1027953114">
          <w:marLeft w:val="640"/>
          <w:marRight w:val="0"/>
          <w:marTop w:val="0"/>
          <w:marBottom w:val="0"/>
          <w:divBdr>
            <w:top w:val="none" w:sz="0" w:space="0" w:color="auto"/>
            <w:left w:val="none" w:sz="0" w:space="0" w:color="auto"/>
            <w:bottom w:val="none" w:sz="0" w:space="0" w:color="auto"/>
            <w:right w:val="none" w:sz="0" w:space="0" w:color="auto"/>
          </w:divBdr>
        </w:div>
        <w:div w:id="1051928792">
          <w:marLeft w:val="640"/>
          <w:marRight w:val="0"/>
          <w:marTop w:val="0"/>
          <w:marBottom w:val="0"/>
          <w:divBdr>
            <w:top w:val="none" w:sz="0" w:space="0" w:color="auto"/>
            <w:left w:val="none" w:sz="0" w:space="0" w:color="auto"/>
            <w:bottom w:val="none" w:sz="0" w:space="0" w:color="auto"/>
            <w:right w:val="none" w:sz="0" w:space="0" w:color="auto"/>
          </w:divBdr>
        </w:div>
        <w:div w:id="1099640446">
          <w:marLeft w:val="640"/>
          <w:marRight w:val="0"/>
          <w:marTop w:val="0"/>
          <w:marBottom w:val="0"/>
          <w:divBdr>
            <w:top w:val="none" w:sz="0" w:space="0" w:color="auto"/>
            <w:left w:val="none" w:sz="0" w:space="0" w:color="auto"/>
            <w:bottom w:val="none" w:sz="0" w:space="0" w:color="auto"/>
            <w:right w:val="none" w:sz="0" w:space="0" w:color="auto"/>
          </w:divBdr>
        </w:div>
        <w:div w:id="1253471718">
          <w:marLeft w:val="640"/>
          <w:marRight w:val="0"/>
          <w:marTop w:val="0"/>
          <w:marBottom w:val="0"/>
          <w:divBdr>
            <w:top w:val="none" w:sz="0" w:space="0" w:color="auto"/>
            <w:left w:val="none" w:sz="0" w:space="0" w:color="auto"/>
            <w:bottom w:val="none" w:sz="0" w:space="0" w:color="auto"/>
            <w:right w:val="none" w:sz="0" w:space="0" w:color="auto"/>
          </w:divBdr>
        </w:div>
        <w:div w:id="1491020505">
          <w:marLeft w:val="640"/>
          <w:marRight w:val="0"/>
          <w:marTop w:val="0"/>
          <w:marBottom w:val="0"/>
          <w:divBdr>
            <w:top w:val="none" w:sz="0" w:space="0" w:color="auto"/>
            <w:left w:val="none" w:sz="0" w:space="0" w:color="auto"/>
            <w:bottom w:val="none" w:sz="0" w:space="0" w:color="auto"/>
            <w:right w:val="none" w:sz="0" w:space="0" w:color="auto"/>
          </w:divBdr>
        </w:div>
        <w:div w:id="1742409525">
          <w:marLeft w:val="640"/>
          <w:marRight w:val="0"/>
          <w:marTop w:val="0"/>
          <w:marBottom w:val="0"/>
          <w:divBdr>
            <w:top w:val="none" w:sz="0" w:space="0" w:color="auto"/>
            <w:left w:val="none" w:sz="0" w:space="0" w:color="auto"/>
            <w:bottom w:val="none" w:sz="0" w:space="0" w:color="auto"/>
            <w:right w:val="none" w:sz="0" w:space="0" w:color="auto"/>
          </w:divBdr>
        </w:div>
        <w:div w:id="1757096615">
          <w:marLeft w:val="640"/>
          <w:marRight w:val="0"/>
          <w:marTop w:val="0"/>
          <w:marBottom w:val="0"/>
          <w:divBdr>
            <w:top w:val="none" w:sz="0" w:space="0" w:color="auto"/>
            <w:left w:val="none" w:sz="0" w:space="0" w:color="auto"/>
            <w:bottom w:val="none" w:sz="0" w:space="0" w:color="auto"/>
            <w:right w:val="none" w:sz="0" w:space="0" w:color="auto"/>
          </w:divBdr>
        </w:div>
        <w:div w:id="1851993354">
          <w:marLeft w:val="640"/>
          <w:marRight w:val="0"/>
          <w:marTop w:val="0"/>
          <w:marBottom w:val="0"/>
          <w:divBdr>
            <w:top w:val="none" w:sz="0" w:space="0" w:color="auto"/>
            <w:left w:val="none" w:sz="0" w:space="0" w:color="auto"/>
            <w:bottom w:val="none" w:sz="0" w:space="0" w:color="auto"/>
            <w:right w:val="none" w:sz="0" w:space="0" w:color="auto"/>
          </w:divBdr>
        </w:div>
        <w:div w:id="1883051602">
          <w:marLeft w:val="640"/>
          <w:marRight w:val="0"/>
          <w:marTop w:val="0"/>
          <w:marBottom w:val="0"/>
          <w:divBdr>
            <w:top w:val="none" w:sz="0" w:space="0" w:color="auto"/>
            <w:left w:val="none" w:sz="0" w:space="0" w:color="auto"/>
            <w:bottom w:val="none" w:sz="0" w:space="0" w:color="auto"/>
            <w:right w:val="none" w:sz="0" w:space="0" w:color="auto"/>
          </w:divBdr>
        </w:div>
        <w:div w:id="1963145886">
          <w:marLeft w:val="640"/>
          <w:marRight w:val="0"/>
          <w:marTop w:val="0"/>
          <w:marBottom w:val="0"/>
          <w:divBdr>
            <w:top w:val="none" w:sz="0" w:space="0" w:color="auto"/>
            <w:left w:val="none" w:sz="0" w:space="0" w:color="auto"/>
            <w:bottom w:val="none" w:sz="0" w:space="0" w:color="auto"/>
            <w:right w:val="none" w:sz="0" w:space="0" w:color="auto"/>
          </w:divBdr>
        </w:div>
        <w:div w:id="2103522569">
          <w:marLeft w:val="640"/>
          <w:marRight w:val="0"/>
          <w:marTop w:val="0"/>
          <w:marBottom w:val="0"/>
          <w:divBdr>
            <w:top w:val="none" w:sz="0" w:space="0" w:color="auto"/>
            <w:left w:val="none" w:sz="0" w:space="0" w:color="auto"/>
            <w:bottom w:val="none" w:sz="0" w:space="0" w:color="auto"/>
            <w:right w:val="none" w:sz="0" w:space="0" w:color="auto"/>
          </w:divBdr>
        </w:div>
        <w:div w:id="2119180880">
          <w:marLeft w:val="640"/>
          <w:marRight w:val="0"/>
          <w:marTop w:val="0"/>
          <w:marBottom w:val="0"/>
          <w:divBdr>
            <w:top w:val="none" w:sz="0" w:space="0" w:color="auto"/>
            <w:left w:val="none" w:sz="0" w:space="0" w:color="auto"/>
            <w:bottom w:val="none" w:sz="0" w:space="0" w:color="auto"/>
            <w:right w:val="none" w:sz="0" w:space="0" w:color="auto"/>
          </w:divBdr>
        </w:div>
      </w:divsChild>
    </w:div>
    <w:div w:id="1584144556">
      <w:bodyDiv w:val="1"/>
      <w:marLeft w:val="0"/>
      <w:marRight w:val="0"/>
      <w:marTop w:val="0"/>
      <w:marBottom w:val="0"/>
      <w:divBdr>
        <w:top w:val="none" w:sz="0" w:space="0" w:color="auto"/>
        <w:left w:val="none" w:sz="0" w:space="0" w:color="auto"/>
        <w:bottom w:val="none" w:sz="0" w:space="0" w:color="auto"/>
        <w:right w:val="none" w:sz="0" w:space="0" w:color="auto"/>
      </w:divBdr>
    </w:div>
    <w:div w:id="1585803232">
      <w:bodyDiv w:val="1"/>
      <w:marLeft w:val="0"/>
      <w:marRight w:val="0"/>
      <w:marTop w:val="0"/>
      <w:marBottom w:val="0"/>
      <w:divBdr>
        <w:top w:val="none" w:sz="0" w:space="0" w:color="auto"/>
        <w:left w:val="none" w:sz="0" w:space="0" w:color="auto"/>
        <w:bottom w:val="none" w:sz="0" w:space="0" w:color="auto"/>
        <w:right w:val="none" w:sz="0" w:space="0" w:color="auto"/>
      </w:divBdr>
      <w:divsChild>
        <w:div w:id="90978269">
          <w:marLeft w:val="640"/>
          <w:marRight w:val="0"/>
          <w:marTop w:val="0"/>
          <w:marBottom w:val="0"/>
          <w:divBdr>
            <w:top w:val="none" w:sz="0" w:space="0" w:color="auto"/>
            <w:left w:val="none" w:sz="0" w:space="0" w:color="auto"/>
            <w:bottom w:val="none" w:sz="0" w:space="0" w:color="auto"/>
            <w:right w:val="none" w:sz="0" w:space="0" w:color="auto"/>
          </w:divBdr>
        </w:div>
        <w:div w:id="130098143">
          <w:marLeft w:val="640"/>
          <w:marRight w:val="0"/>
          <w:marTop w:val="0"/>
          <w:marBottom w:val="0"/>
          <w:divBdr>
            <w:top w:val="none" w:sz="0" w:space="0" w:color="auto"/>
            <w:left w:val="none" w:sz="0" w:space="0" w:color="auto"/>
            <w:bottom w:val="none" w:sz="0" w:space="0" w:color="auto"/>
            <w:right w:val="none" w:sz="0" w:space="0" w:color="auto"/>
          </w:divBdr>
        </w:div>
        <w:div w:id="146557692">
          <w:marLeft w:val="640"/>
          <w:marRight w:val="0"/>
          <w:marTop w:val="0"/>
          <w:marBottom w:val="0"/>
          <w:divBdr>
            <w:top w:val="none" w:sz="0" w:space="0" w:color="auto"/>
            <w:left w:val="none" w:sz="0" w:space="0" w:color="auto"/>
            <w:bottom w:val="none" w:sz="0" w:space="0" w:color="auto"/>
            <w:right w:val="none" w:sz="0" w:space="0" w:color="auto"/>
          </w:divBdr>
        </w:div>
        <w:div w:id="199510736">
          <w:marLeft w:val="640"/>
          <w:marRight w:val="0"/>
          <w:marTop w:val="0"/>
          <w:marBottom w:val="0"/>
          <w:divBdr>
            <w:top w:val="none" w:sz="0" w:space="0" w:color="auto"/>
            <w:left w:val="none" w:sz="0" w:space="0" w:color="auto"/>
            <w:bottom w:val="none" w:sz="0" w:space="0" w:color="auto"/>
            <w:right w:val="none" w:sz="0" w:space="0" w:color="auto"/>
          </w:divBdr>
        </w:div>
        <w:div w:id="310251554">
          <w:marLeft w:val="640"/>
          <w:marRight w:val="0"/>
          <w:marTop w:val="0"/>
          <w:marBottom w:val="0"/>
          <w:divBdr>
            <w:top w:val="none" w:sz="0" w:space="0" w:color="auto"/>
            <w:left w:val="none" w:sz="0" w:space="0" w:color="auto"/>
            <w:bottom w:val="none" w:sz="0" w:space="0" w:color="auto"/>
            <w:right w:val="none" w:sz="0" w:space="0" w:color="auto"/>
          </w:divBdr>
        </w:div>
        <w:div w:id="341705798">
          <w:marLeft w:val="640"/>
          <w:marRight w:val="0"/>
          <w:marTop w:val="0"/>
          <w:marBottom w:val="0"/>
          <w:divBdr>
            <w:top w:val="none" w:sz="0" w:space="0" w:color="auto"/>
            <w:left w:val="none" w:sz="0" w:space="0" w:color="auto"/>
            <w:bottom w:val="none" w:sz="0" w:space="0" w:color="auto"/>
            <w:right w:val="none" w:sz="0" w:space="0" w:color="auto"/>
          </w:divBdr>
        </w:div>
        <w:div w:id="413480456">
          <w:marLeft w:val="640"/>
          <w:marRight w:val="0"/>
          <w:marTop w:val="0"/>
          <w:marBottom w:val="0"/>
          <w:divBdr>
            <w:top w:val="none" w:sz="0" w:space="0" w:color="auto"/>
            <w:left w:val="none" w:sz="0" w:space="0" w:color="auto"/>
            <w:bottom w:val="none" w:sz="0" w:space="0" w:color="auto"/>
            <w:right w:val="none" w:sz="0" w:space="0" w:color="auto"/>
          </w:divBdr>
        </w:div>
        <w:div w:id="415059630">
          <w:marLeft w:val="640"/>
          <w:marRight w:val="0"/>
          <w:marTop w:val="0"/>
          <w:marBottom w:val="0"/>
          <w:divBdr>
            <w:top w:val="none" w:sz="0" w:space="0" w:color="auto"/>
            <w:left w:val="none" w:sz="0" w:space="0" w:color="auto"/>
            <w:bottom w:val="none" w:sz="0" w:space="0" w:color="auto"/>
            <w:right w:val="none" w:sz="0" w:space="0" w:color="auto"/>
          </w:divBdr>
        </w:div>
        <w:div w:id="477115247">
          <w:marLeft w:val="640"/>
          <w:marRight w:val="0"/>
          <w:marTop w:val="0"/>
          <w:marBottom w:val="0"/>
          <w:divBdr>
            <w:top w:val="none" w:sz="0" w:space="0" w:color="auto"/>
            <w:left w:val="none" w:sz="0" w:space="0" w:color="auto"/>
            <w:bottom w:val="none" w:sz="0" w:space="0" w:color="auto"/>
            <w:right w:val="none" w:sz="0" w:space="0" w:color="auto"/>
          </w:divBdr>
        </w:div>
        <w:div w:id="559366583">
          <w:marLeft w:val="640"/>
          <w:marRight w:val="0"/>
          <w:marTop w:val="0"/>
          <w:marBottom w:val="0"/>
          <w:divBdr>
            <w:top w:val="none" w:sz="0" w:space="0" w:color="auto"/>
            <w:left w:val="none" w:sz="0" w:space="0" w:color="auto"/>
            <w:bottom w:val="none" w:sz="0" w:space="0" w:color="auto"/>
            <w:right w:val="none" w:sz="0" w:space="0" w:color="auto"/>
          </w:divBdr>
        </w:div>
        <w:div w:id="651984460">
          <w:marLeft w:val="640"/>
          <w:marRight w:val="0"/>
          <w:marTop w:val="0"/>
          <w:marBottom w:val="0"/>
          <w:divBdr>
            <w:top w:val="none" w:sz="0" w:space="0" w:color="auto"/>
            <w:left w:val="none" w:sz="0" w:space="0" w:color="auto"/>
            <w:bottom w:val="none" w:sz="0" w:space="0" w:color="auto"/>
            <w:right w:val="none" w:sz="0" w:space="0" w:color="auto"/>
          </w:divBdr>
        </w:div>
        <w:div w:id="701440735">
          <w:marLeft w:val="640"/>
          <w:marRight w:val="0"/>
          <w:marTop w:val="0"/>
          <w:marBottom w:val="0"/>
          <w:divBdr>
            <w:top w:val="none" w:sz="0" w:space="0" w:color="auto"/>
            <w:left w:val="none" w:sz="0" w:space="0" w:color="auto"/>
            <w:bottom w:val="none" w:sz="0" w:space="0" w:color="auto"/>
            <w:right w:val="none" w:sz="0" w:space="0" w:color="auto"/>
          </w:divBdr>
        </w:div>
        <w:div w:id="902912532">
          <w:marLeft w:val="640"/>
          <w:marRight w:val="0"/>
          <w:marTop w:val="0"/>
          <w:marBottom w:val="0"/>
          <w:divBdr>
            <w:top w:val="none" w:sz="0" w:space="0" w:color="auto"/>
            <w:left w:val="none" w:sz="0" w:space="0" w:color="auto"/>
            <w:bottom w:val="none" w:sz="0" w:space="0" w:color="auto"/>
            <w:right w:val="none" w:sz="0" w:space="0" w:color="auto"/>
          </w:divBdr>
        </w:div>
        <w:div w:id="986132539">
          <w:marLeft w:val="640"/>
          <w:marRight w:val="0"/>
          <w:marTop w:val="0"/>
          <w:marBottom w:val="0"/>
          <w:divBdr>
            <w:top w:val="none" w:sz="0" w:space="0" w:color="auto"/>
            <w:left w:val="none" w:sz="0" w:space="0" w:color="auto"/>
            <w:bottom w:val="none" w:sz="0" w:space="0" w:color="auto"/>
            <w:right w:val="none" w:sz="0" w:space="0" w:color="auto"/>
          </w:divBdr>
        </w:div>
        <w:div w:id="989209736">
          <w:marLeft w:val="640"/>
          <w:marRight w:val="0"/>
          <w:marTop w:val="0"/>
          <w:marBottom w:val="0"/>
          <w:divBdr>
            <w:top w:val="none" w:sz="0" w:space="0" w:color="auto"/>
            <w:left w:val="none" w:sz="0" w:space="0" w:color="auto"/>
            <w:bottom w:val="none" w:sz="0" w:space="0" w:color="auto"/>
            <w:right w:val="none" w:sz="0" w:space="0" w:color="auto"/>
          </w:divBdr>
        </w:div>
        <w:div w:id="1026827107">
          <w:marLeft w:val="640"/>
          <w:marRight w:val="0"/>
          <w:marTop w:val="0"/>
          <w:marBottom w:val="0"/>
          <w:divBdr>
            <w:top w:val="none" w:sz="0" w:space="0" w:color="auto"/>
            <w:left w:val="none" w:sz="0" w:space="0" w:color="auto"/>
            <w:bottom w:val="none" w:sz="0" w:space="0" w:color="auto"/>
            <w:right w:val="none" w:sz="0" w:space="0" w:color="auto"/>
          </w:divBdr>
        </w:div>
        <w:div w:id="1080567439">
          <w:marLeft w:val="640"/>
          <w:marRight w:val="0"/>
          <w:marTop w:val="0"/>
          <w:marBottom w:val="0"/>
          <w:divBdr>
            <w:top w:val="none" w:sz="0" w:space="0" w:color="auto"/>
            <w:left w:val="none" w:sz="0" w:space="0" w:color="auto"/>
            <w:bottom w:val="none" w:sz="0" w:space="0" w:color="auto"/>
            <w:right w:val="none" w:sz="0" w:space="0" w:color="auto"/>
          </w:divBdr>
        </w:div>
        <w:div w:id="1143307635">
          <w:marLeft w:val="640"/>
          <w:marRight w:val="0"/>
          <w:marTop w:val="0"/>
          <w:marBottom w:val="0"/>
          <w:divBdr>
            <w:top w:val="none" w:sz="0" w:space="0" w:color="auto"/>
            <w:left w:val="none" w:sz="0" w:space="0" w:color="auto"/>
            <w:bottom w:val="none" w:sz="0" w:space="0" w:color="auto"/>
            <w:right w:val="none" w:sz="0" w:space="0" w:color="auto"/>
          </w:divBdr>
        </w:div>
        <w:div w:id="1294602941">
          <w:marLeft w:val="640"/>
          <w:marRight w:val="0"/>
          <w:marTop w:val="0"/>
          <w:marBottom w:val="0"/>
          <w:divBdr>
            <w:top w:val="none" w:sz="0" w:space="0" w:color="auto"/>
            <w:left w:val="none" w:sz="0" w:space="0" w:color="auto"/>
            <w:bottom w:val="none" w:sz="0" w:space="0" w:color="auto"/>
            <w:right w:val="none" w:sz="0" w:space="0" w:color="auto"/>
          </w:divBdr>
        </w:div>
        <w:div w:id="1392117076">
          <w:marLeft w:val="640"/>
          <w:marRight w:val="0"/>
          <w:marTop w:val="0"/>
          <w:marBottom w:val="0"/>
          <w:divBdr>
            <w:top w:val="none" w:sz="0" w:space="0" w:color="auto"/>
            <w:left w:val="none" w:sz="0" w:space="0" w:color="auto"/>
            <w:bottom w:val="none" w:sz="0" w:space="0" w:color="auto"/>
            <w:right w:val="none" w:sz="0" w:space="0" w:color="auto"/>
          </w:divBdr>
        </w:div>
        <w:div w:id="1448817616">
          <w:marLeft w:val="640"/>
          <w:marRight w:val="0"/>
          <w:marTop w:val="0"/>
          <w:marBottom w:val="0"/>
          <w:divBdr>
            <w:top w:val="none" w:sz="0" w:space="0" w:color="auto"/>
            <w:left w:val="none" w:sz="0" w:space="0" w:color="auto"/>
            <w:bottom w:val="none" w:sz="0" w:space="0" w:color="auto"/>
            <w:right w:val="none" w:sz="0" w:space="0" w:color="auto"/>
          </w:divBdr>
        </w:div>
        <w:div w:id="1451128597">
          <w:marLeft w:val="640"/>
          <w:marRight w:val="0"/>
          <w:marTop w:val="0"/>
          <w:marBottom w:val="0"/>
          <w:divBdr>
            <w:top w:val="none" w:sz="0" w:space="0" w:color="auto"/>
            <w:left w:val="none" w:sz="0" w:space="0" w:color="auto"/>
            <w:bottom w:val="none" w:sz="0" w:space="0" w:color="auto"/>
            <w:right w:val="none" w:sz="0" w:space="0" w:color="auto"/>
          </w:divBdr>
        </w:div>
        <w:div w:id="1609040747">
          <w:marLeft w:val="640"/>
          <w:marRight w:val="0"/>
          <w:marTop w:val="0"/>
          <w:marBottom w:val="0"/>
          <w:divBdr>
            <w:top w:val="none" w:sz="0" w:space="0" w:color="auto"/>
            <w:left w:val="none" w:sz="0" w:space="0" w:color="auto"/>
            <w:bottom w:val="none" w:sz="0" w:space="0" w:color="auto"/>
            <w:right w:val="none" w:sz="0" w:space="0" w:color="auto"/>
          </w:divBdr>
        </w:div>
        <w:div w:id="1618640737">
          <w:marLeft w:val="640"/>
          <w:marRight w:val="0"/>
          <w:marTop w:val="0"/>
          <w:marBottom w:val="0"/>
          <w:divBdr>
            <w:top w:val="none" w:sz="0" w:space="0" w:color="auto"/>
            <w:left w:val="none" w:sz="0" w:space="0" w:color="auto"/>
            <w:bottom w:val="none" w:sz="0" w:space="0" w:color="auto"/>
            <w:right w:val="none" w:sz="0" w:space="0" w:color="auto"/>
          </w:divBdr>
        </w:div>
        <w:div w:id="1758286895">
          <w:marLeft w:val="640"/>
          <w:marRight w:val="0"/>
          <w:marTop w:val="0"/>
          <w:marBottom w:val="0"/>
          <w:divBdr>
            <w:top w:val="none" w:sz="0" w:space="0" w:color="auto"/>
            <w:left w:val="none" w:sz="0" w:space="0" w:color="auto"/>
            <w:bottom w:val="none" w:sz="0" w:space="0" w:color="auto"/>
            <w:right w:val="none" w:sz="0" w:space="0" w:color="auto"/>
          </w:divBdr>
        </w:div>
        <w:div w:id="1823692726">
          <w:marLeft w:val="640"/>
          <w:marRight w:val="0"/>
          <w:marTop w:val="0"/>
          <w:marBottom w:val="0"/>
          <w:divBdr>
            <w:top w:val="none" w:sz="0" w:space="0" w:color="auto"/>
            <w:left w:val="none" w:sz="0" w:space="0" w:color="auto"/>
            <w:bottom w:val="none" w:sz="0" w:space="0" w:color="auto"/>
            <w:right w:val="none" w:sz="0" w:space="0" w:color="auto"/>
          </w:divBdr>
        </w:div>
        <w:div w:id="1897933244">
          <w:marLeft w:val="640"/>
          <w:marRight w:val="0"/>
          <w:marTop w:val="0"/>
          <w:marBottom w:val="0"/>
          <w:divBdr>
            <w:top w:val="none" w:sz="0" w:space="0" w:color="auto"/>
            <w:left w:val="none" w:sz="0" w:space="0" w:color="auto"/>
            <w:bottom w:val="none" w:sz="0" w:space="0" w:color="auto"/>
            <w:right w:val="none" w:sz="0" w:space="0" w:color="auto"/>
          </w:divBdr>
        </w:div>
        <w:div w:id="1931348269">
          <w:marLeft w:val="640"/>
          <w:marRight w:val="0"/>
          <w:marTop w:val="0"/>
          <w:marBottom w:val="0"/>
          <w:divBdr>
            <w:top w:val="none" w:sz="0" w:space="0" w:color="auto"/>
            <w:left w:val="none" w:sz="0" w:space="0" w:color="auto"/>
            <w:bottom w:val="none" w:sz="0" w:space="0" w:color="auto"/>
            <w:right w:val="none" w:sz="0" w:space="0" w:color="auto"/>
          </w:divBdr>
        </w:div>
        <w:div w:id="2009401271">
          <w:marLeft w:val="640"/>
          <w:marRight w:val="0"/>
          <w:marTop w:val="0"/>
          <w:marBottom w:val="0"/>
          <w:divBdr>
            <w:top w:val="none" w:sz="0" w:space="0" w:color="auto"/>
            <w:left w:val="none" w:sz="0" w:space="0" w:color="auto"/>
            <w:bottom w:val="none" w:sz="0" w:space="0" w:color="auto"/>
            <w:right w:val="none" w:sz="0" w:space="0" w:color="auto"/>
          </w:divBdr>
        </w:div>
        <w:div w:id="2049601549">
          <w:marLeft w:val="640"/>
          <w:marRight w:val="0"/>
          <w:marTop w:val="0"/>
          <w:marBottom w:val="0"/>
          <w:divBdr>
            <w:top w:val="none" w:sz="0" w:space="0" w:color="auto"/>
            <w:left w:val="none" w:sz="0" w:space="0" w:color="auto"/>
            <w:bottom w:val="none" w:sz="0" w:space="0" w:color="auto"/>
            <w:right w:val="none" w:sz="0" w:space="0" w:color="auto"/>
          </w:divBdr>
        </w:div>
        <w:div w:id="2052679821">
          <w:marLeft w:val="640"/>
          <w:marRight w:val="0"/>
          <w:marTop w:val="0"/>
          <w:marBottom w:val="0"/>
          <w:divBdr>
            <w:top w:val="none" w:sz="0" w:space="0" w:color="auto"/>
            <w:left w:val="none" w:sz="0" w:space="0" w:color="auto"/>
            <w:bottom w:val="none" w:sz="0" w:space="0" w:color="auto"/>
            <w:right w:val="none" w:sz="0" w:space="0" w:color="auto"/>
          </w:divBdr>
        </w:div>
        <w:div w:id="2076079856">
          <w:marLeft w:val="640"/>
          <w:marRight w:val="0"/>
          <w:marTop w:val="0"/>
          <w:marBottom w:val="0"/>
          <w:divBdr>
            <w:top w:val="none" w:sz="0" w:space="0" w:color="auto"/>
            <w:left w:val="none" w:sz="0" w:space="0" w:color="auto"/>
            <w:bottom w:val="none" w:sz="0" w:space="0" w:color="auto"/>
            <w:right w:val="none" w:sz="0" w:space="0" w:color="auto"/>
          </w:divBdr>
        </w:div>
      </w:divsChild>
    </w:div>
    <w:div w:id="1597132776">
      <w:bodyDiv w:val="1"/>
      <w:marLeft w:val="0"/>
      <w:marRight w:val="0"/>
      <w:marTop w:val="0"/>
      <w:marBottom w:val="0"/>
      <w:divBdr>
        <w:top w:val="none" w:sz="0" w:space="0" w:color="auto"/>
        <w:left w:val="none" w:sz="0" w:space="0" w:color="auto"/>
        <w:bottom w:val="none" w:sz="0" w:space="0" w:color="auto"/>
        <w:right w:val="none" w:sz="0" w:space="0" w:color="auto"/>
      </w:divBdr>
      <w:divsChild>
        <w:div w:id="4483429">
          <w:marLeft w:val="640"/>
          <w:marRight w:val="0"/>
          <w:marTop w:val="0"/>
          <w:marBottom w:val="0"/>
          <w:divBdr>
            <w:top w:val="none" w:sz="0" w:space="0" w:color="auto"/>
            <w:left w:val="none" w:sz="0" w:space="0" w:color="auto"/>
            <w:bottom w:val="none" w:sz="0" w:space="0" w:color="auto"/>
            <w:right w:val="none" w:sz="0" w:space="0" w:color="auto"/>
          </w:divBdr>
        </w:div>
        <w:div w:id="97650650">
          <w:marLeft w:val="640"/>
          <w:marRight w:val="0"/>
          <w:marTop w:val="0"/>
          <w:marBottom w:val="0"/>
          <w:divBdr>
            <w:top w:val="none" w:sz="0" w:space="0" w:color="auto"/>
            <w:left w:val="none" w:sz="0" w:space="0" w:color="auto"/>
            <w:bottom w:val="none" w:sz="0" w:space="0" w:color="auto"/>
            <w:right w:val="none" w:sz="0" w:space="0" w:color="auto"/>
          </w:divBdr>
        </w:div>
        <w:div w:id="106431130">
          <w:marLeft w:val="640"/>
          <w:marRight w:val="0"/>
          <w:marTop w:val="0"/>
          <w:marBottom w:val="0"/>
          <w:divBdr>
            <w:top w:val="none" w:sz="0" w:space="0" w:color="auto"/>
            <w:left w:val="none" w:sz="0" w:space="0" w:color="auto"/>
            <w:bottom w:val="none" w:sz="0" w:space="0" w:color="auto"/>
            <w:right w:val="none" w:sz="0" w:space="0" w:color="auto"/>
          </w:divBdr>
        </w:div>
        <w:div w:id="109325206">
          <w:marLeft w:val="640"/>
          <w:marRight w:val="0"/>
          <w:marTop w:val="0"/>
          <w:marBottom w:val="0"/>
          <w:divBdr>
            <w:top w:val="none" w:sz="0" w:space="0" w:color="auto"/>
            <w:left w:val="none" w:sz="0" w:space="0" w:color="auto"/>
            <w:bottom w:val="none" w:sz="0" w:space="0" w:color="auto"/>
            <w:right w:val="none" w:sz="0" w:space="0" w:color="auto"/>
          </w:divBdr>
        </w:div>
        <w:div w:id="277831836">
          <w:marLeft w:val="640"/>
          <w:marRight w:val="0"/>
          <w:marTop w:val="0"/>
          <w:marBottom w:val="0"/>
          <w:divBdr>
            <w:top w:val="none" w:sz="0" w:space="0" w:color="auto"/>
            <w:left w:val="none" w:sz="0" w:space="0" w:color="auto"/>
            <w:bottom w:val="none" w:sz="0" w:space="0" w:color="auto"/>
            <w:right w:val="none" w:sz="0" w:space="0" w:color="auto"/>
          </w:divBdr>
        </w:div>
        <w:div w:id="332494312">
          <w:marLeft w:val="640"/>
          <w:marRight w:val="0"/>
          <w:marTop w:val="0"/>
          <w:marBottom w:val="0"/>
          <w:divBdr>
            <w:top w:val="none" w:sz="0" w:space="0" w:color="auto"/>
            <w:left w:val="none" w:sz="0" w:space="0" w:color="auto"/>
            <w:bottom w:val="none" w:sz="0" w:space="0" w:color="auto"/>
            <w:right w:val="none" w:sz="0" w:space="0" w:color="auto"/>
          </w:divBdr>
        </w:div>
        <w:div w:id="347877984">
          <w:marLeft w:val="640"/>
          <w:marRight w:val="0"/>
          <w:marTop w:val="0"/>
          <w:marBottom w:val="0"/>
          <w:divBdr>
            <w:top w:val="none" w:sz="0" w:space="0" w:color="auto"/>
            <w:left w:val="none" w:sz="0" w:space="0" w:color="auto"/>
            <w:bottom w:val="none" w:sz="0" w:space="0" w:color="auto"/>
            <w:right w:val="none" w:sz="0" w:space="0" w:color="auto"/>
          </w:divBdr>
        </w:div>
        <w:div w:id="398671625">
          <w:marLeft w:val="640"/>
          <w:marRight w:val="0"/>
          <w:marTop w:val="0"/>
          <w:marBottom w:val="0"/>
          <w:divBdr>
            <w:top w:val="none" w:sz="0" w:space="0" w:color="auto"/>
            <w:left w:val="none" w:sz="0" w:space="0" w:color="auto"/>
            <w:bottom w:val="none" w:sz="0" w:space="0" w:color="auto"/>
            <w:right w:val="none" w:sz="0" w:space="0" w:color="auto"/>
          </w:divBdr>
        </w:div>
        <w:div w:id="451481796">
          <w:marLeft w:val="640"/>
          <w:marRight w:val="0"/>
          <w:marTop w:val="0"/>
          <w:marBottom w:val="0"/>
          <w:divBdr>
            <w:top w:val="none" w:sz="0" w:space="0" w:color="auto"/>
            <w:left w:val="none" w:sz="0" w:space="0" w:color="auto"/>
            <w:bottom w:val="none" w:sz="0" w:space="0" w:color="auto"/>
            <w:right w:val="none" w:sz="0" w:space="0" w:color="auto"/>
          </w:divBdr>
        </w:div>
        <w:div w:id="484206085">
          <w:marLeft w:val="640"/>
          <w:marRight w:val="0"/>
          <w:marTop w:val="0"/>
          <w:marBottom w:val="0"/>
          <w:divBdr>
            <w:top w:val="none" w:sz="0" w:space="0" w:color="auto"/>
            <w:left w:val="none" w:sz="0" w:space="0" w:color="auto"/>
            <w:bottom w:val="none" w:sz="0" w:space="0" w:color="auto"/>
            <w:right w:val="none" w:sz="0" w:space="0" w:color="auto"/>
          </w:divBdr>
        </w:div>
        <w:div w:id="489441660">
          <w:marLeft w:val="640"/>
          <w:marRight w:val="0"/>
          <w:marTop w:val="0"/>
          <w:marBottom w:val="0"/>
          <w:divBdr>
            <w:top w:val="none" w:sz="0" w:space="0" w:color="auto"/>
            <w:left w:val="none" w:sz="0" w:space="0" w:color="auto"/>
            <w:bottom w:val="none" w:sz="0" w:space="0" w:color="auto"/>
            <w:right w:val="none" w:sz="0" w:space="0" w:color="auto"/>
          </w:divBdr>
        </w:div>
        <w:div w:id="509218210">
          <w:marLeft w:val="640"/>
          <w:marRight w:val="0"/>
          <w:marTop w:val="0"/>
          <w:marBottom w:val="0"/>
          <w:divBdr>
            <w:top w:val="none" w:sz="0" w:space="0" w:color="auto"/>
            <w:left w:val="none" w:sz="0" w:space="0" w:color="auto"/>
            <w:bottom w:val="none" w:sz="0" w:space="0" w:color="auto"/>
            <w:right w:val="none" w:sz="0" w:space="0" w:color="auto"/>
          </w:divBdr>
        </w:div>
        <w:div w:id="629432456">
          <w:marLeft w:val="640"/>
          <w:marRight w:val="0"/>
          <w:marTop w:val="0"/>
          <w:marBottom w:val="0"/>
          <w:divBdr>
            <w:top w:val="none" w:sz="0" w:space="0" w:color="auto"/>
            <w:left w:val="none" w:sz="0" w:space="0" w:color="auto"/>
            <w:bottom w:val="none" w:sz="0" w:space="0" w:color="auto"/>
            <w:right w:val="none" w:sz="0" w:space="0" w:color="auto"/>
          </w:divBdr>
        </w:div>
        <w:div w:id="696737774">
          <w:marLeft w:val="640"/>
          <w:marRight w:val="0"/>
          <w:marTop w:val="0"/>
          <w:marBottom w:val="0"/>
          <w:divBdr>
            <w:top w:val="none" w:sz="0" w:space="0" w:color="auto"/>
            <w:left w:val="none" w:sz="0" w:space="0" w:color="auto"/>
            <w:bottom w:val="none" w:sz="0" w:space="0" w:color="auto"/>
            <w:right w:val="none" w:sz="0" w:space="0" w:color="auto"/>
          </w:divBdr>
        </w:div>
        <w:div w:id="710306468">
          <w:marLeft w:val="640"/>
          <w:marRight w:val="0"/>
          <w:marTop w:val="0"/>
          <w:marBottom w:val="0"/>
          <w:divBdr>
            <w:top w:val="none" w:sz="0" w:space="0" w:color="auto"/>
            <w:left w:val="none" w:sz="0" w:space="0" w:color="auto"/>
            <w:bottom w:val="none" w:sz="0" w:space="0" w:color="auto"/>
            <w:right w:val="none" w:sz="0" w:space="0" w:color="auto"/>
          </w:divBdr>
        </w:div>
        <w:div w:id="758256449">
          <w:marLeft w:val="640"/>
          <w:marRight w:val="0"/>
          <w:marTop w:val="0"/>
          <w:marBottom w:val="0"/>
          <w:divBdr>
            <w:top w:val="none" w:sz="0" w:space="0" w:color="auto"/>
            <w:left w:val="none" w:sz="0" w:space="0" w:color="auto"/>
            <w:bottom w:val="none" w:sz="0" w:space="0" w:color="auto"/>
            <w:right w:val="none" w:sz="0" w:space="0" w:color="auto"/>
          </w:divBdr>
        </w:div>
        <w:div w:id="773138833">
          <w:marLeft w:val="640"/>
          <w:marRight w:val="0"/>
          <w:marTop w:val="0"/>
          <w:marBottom w:val="0"/>
          <w:divBdr>
            <w:top w:val="none" w:sz="0" w:space="0" w:color="auto"/>
            <w:left w:val="none" w:sz="0" w:space="0" w:color="auto"/>
            <w:bottom w:val="none" w:sz="0" w:space="0" w:color="auto"/>
            <w:right w:val="none" w:sz="0" w:space="0" w:color="auto"/>
          </w:divBdr>
        </w:div>
        <w:div w:id="879709123">
          <w:marLeft w:val="640"/>
          <w:marRight w:val="0"/>
          <w:marTop w:val="0"/>
          <w:marBottom w:val="0"/>
          <w:divBdr>
            <w:top w:val="none" w:sz="0" w:space="0" w:color="auto"/>
            <w:left w:val="none" w:sz="0" w:space="0" w:color="auto"/>
            <w:bottom w:val="none" w:sz="0" w:space="0" w:color="auto"/>
            <w:right w:val="none" w:sz="0" w:space="0" w:color="auto"/>
          </w:divBdr>
        </w:div>
        <w:div w:id="925770135">
          <w:marLeft w:val="640"/>
          <w:marRight w:val="0"/>
          <w:marTop w:val="0"/>
          <w:marBottom w:val="0"/>
          <w:divBdr>
            <w:top w:val="none" w:sz="0" w:space="0" w:color="auto"/>
            <w:left w:val="none" w:sz="0" w:space="0" w:color="auto"/>
            <w:bottom w:val="none" w:sz="0" w:space="0" w:color="auto"/>
            <w:right w:val="none" w:sz="0" w:space="0" w:color="auto"/>
          </w:divBdr>
        </w:div>
        <w:div w:id="942690270">
          <w:marLeft w:val="640"/>
          <w:marRight w:val="0"/>
          <w:marTop w:val="0"/>
          <w:marBottom w:val="0"/>
          <w:divBdr>
            <w:top w:val="none" w:sz="0" w:space="0" w:color="auto"/>
            <w:left w:val="none" w:sz="0" w:space="0" w:color="auto"/>
            <w:bottom w:val="none" w:sz="0" w:space="0" w:color="auto"/>
            <w:right w:val="none" w:sz="0" w:space="0" w:color="auto"/>
          </w:divBdr>
        </w:div>
        <w:div w:id="987637479">
          <w:marLeft w:val="640"/>
          <w:marRight w:val="0"/>
          <w:marTop w:val="0"/>
          <w:marBottom w:val="0"/>
          <w:divBdr>
            <w:top w:val="none" w:sz="0" w:space="0" w:color="auto"/>
            <w:left w:val="none" w:sz="0" w:space="0" w:color="auto"/>
            <w:bottom w:val="none" w:sz="0" w:space="0" w:color="auto"/>
            <w:right w:val="none" w:sz="0" w:space="0" w:color="auto"/>
          </w:divBdr>
        </w:div>
        <w:div w:id="1013727426">
          <w:marLeft w:val="640"/>
          <w:marRight w:val="0"/>
          <w:marTop w:val="0"/>
          <w:marBottom w:val="0"/>
          <w:divBdr>
            <w:top w:val="none" w:sz="0" w:space="0" w:color="auto"/>
            <w:left w:val="none" w:sz="0" w:space="0" w:color="auto"/>
            <w:bottom w:val="none" w:sz="0" w:space="0" w:color="auto"/>
            <w:right w:val="none" w:sz="0" w:space="0" w:color="auto"/>
          </w:divBdr>
        </w:div>
        <w:div w:id="1065950853">
          <w:marLeft w:val="640"/>
          <w:marRight w:val="0"/>
          <w:marTop w:val="0"/>
          <w:marBottom w:val="0"/>
          <w:divBdr>
            <w:top w:val="none" w:sz="0" w:space="0" w:color="auto"/>
            <w:left w:val="none" w:sz="0" w:space="0" w:color="auto"/>
            <w:bottom w:val="none" w:sz="0" w:space="0" w:color="auto"/>
            <w:right w:val="none" w:sz="0" w:space="0" w:color="auto"/>
          </w:divBdr>
        </w:div>
        <w:div w:id="1116025905">
          <w:marLeft w:val="640"/>
          <w:marRight w:val="0"/>
          <w:marTop w:val="0"/>
          <w:marBottom w:val="0"/>
          <w:divBdr>
            <w:top w:val="none" w:sz="0" w:space="0" w:color="auto"/>
            <w:left w:val="none" w:sz="0" w:space="0" w:color="auto"/>
            <w:bottom w:val="none" w:sz="0" w:space="0" w:color="auto"/>
            <w:right w:val="none" w:sz="0" w:space="0" w:color="auto"/>
          </w:divBdr>
        </w:div>
        <w:div w:id="1304892906">
          <w:marLeft w:val="640"/>
          <w:marRight w:val="0"/>
          <w:marTop w:val="0"/>
          <w:marBottom w:val="0"/>
          <w:divBdr>
            <w:top w:val="none" w:sz="0" w:space="0" w:color="auto"/>
            <w:left w:val="none" w:sz="0" w:space="0" w:color="auto"/>
            <w:bottom w:val="none" w:sz="0" w:space="0" w:color="auto"/>
            <w:right w:val="none" w:sz="0" w:space="0" w:color="auto"/>
          </w:divBdr>
        </w:div>
        <w:div w:id="1359309903">
          <w:marLeft w:val="640"/>
          <w:marRight w:val="0"/>
          <w:marTop w:val="0"/>
          <w:marBottom w:val="0"/>
          <w:divBdr>
            <w:top w:val="none" w:sz="0" w:space="0" w:color="auto"/>
            <w:left w:val="none" w:sz="0" w:space="0" w:color="auto"/>
            <w:bottom w:val="none" w:sz="0" w:space="0" w:color="auto"/>
            <w:right w:val="none" w:sz="0" w:space="0" w:color="auto"/>
          </w:divBdr>
        </w:div>
        <w:div w:id="1454982656">
          <w:marLeft w:val="640"/>
          <w:marRight w:val="0"/>
          <w:marTop w:val="0"/>
          <w:marBottom w:val="0"/>
          <w:divBdr>
            <w:top w:val="none" w:sz="0" w:space="0" w:color="auto"/>
            <w:left w:val="none" w:sz="0" w:space="0" w:color="auto"/>
            <w:bottom w:val="none" w:sz="0" w:space="0" w:color="auto"/>
            <w:right w:val="none" w:sz="0" w:space="0" w:color="auto"/>
          </w:divBdr>
        </w:div>
        <w:div w:id="1580865791">
          <w:marLeft w:val="640"/>
          <w:marRight w:val="0"/>
          <w:marTop w:val="0"/>
          <w:marBottom w:val="0"/>
          <w:divBdr>
            <w:top w:val="none" w:sz="0" w:space="0" w:color="auto"/>
            <w:left w:val="none" w:sz="0" w:space="0" w:color="auto"/>
            <w:bottom w:val="none" w:sz="0" w:space="0" w:color="auto"/>
            <w:right w:val="none" w:sz="0" w:space="0" w:color="auto"/>
          </w:divBdr>
        </w:div>
        <w:div w:id="1625621425">
          <w:marLeft w:val="640"/>
          <w:marRight w:val="0"/>
          <w:marTop w:val="0"/>
          <w:marBottom w:val="0"/>
          <w:divBdr>
            <w:top w:val="none" w:sz="0" w:space="0" w:color="auto"/>
            <w:left w:val="none" w:sz="0" w:space="0" w:color="auto"/>
            <w:bottom w:val="none" w:sz="0" w:space="0" w:color="auto"/>
            <w:right w:val="none" w:sz="0" w:space="0" w:color="auto"/>
          </w:divBdr>
        </w:div>
        <w:div w:id="1629624346">
          <w:marLeft w:val="640"/>
          <w:marRight w:val="0"/>
          <w:marTop w:val="0"/>
          <w:marBottom w:val="0"/>
          <w:divBdr>
            <w:top w:val="none" w:sz="0" w:space="0" w:color="auto"/>
            <w:left w:val="none" w:sz="0" w:space="0" w:color="auto"/>
            <w:bottom w:val="none" w:sz="0" w:space="0" w:color="auto"/>
            <w:right w:val="none" w:sz="0" w:space="0" w:color="auto"/>
          </w:divBdr>
        </w:div>
        <w:div w:id="1660502546">
          <w:marLeft w:val="640"/>
          <w:marRight w:val="0"/>
          <w:marTop w:val="0"/>
          <w:marBottom w:val="0"/>
          <w:divBdr>
            <w:top w:val="none" w:sz="0" w:space="0" w:color="auto"/>
            <w:left w:val="none" w:sz="0" w:space="0" w:color="auto"/>
            <w:bottom w:val="none" w:sz="0" w:space="0" w:color="auto"/>
            <w:right w:val="none" w:sz="0" w:space="0" w:color="auto"/>
          </w:divBdr>
        </w:div>
        <w:div w:id="1691833314">
          <w:marLeft w:val="640"/>
          <w:marRight w:val="0"/>
          <w:marTop w:val="0"/>
          <w:marBottom w:val="0"/>
          <w:divBdr>
            <w:top w:val="none" w:sz="0" w:space="0" w:color="auto"/>
            <w:left w:val="none" w:sz="0" w:space="0" w:color="auto"/>
            <w:bottom w:val="none" w:sz="0" w:space="0" w:color="auto"/>
            <w:right w:val="none" w:sz="0" w:space="0" w:color="auto"/>
          </w:divBdr>
        </w:div>
        <w:div w:id="1867062137">
          <w:marLeft w:val="640"/>
          <w:marRight w:val="0"/>
          <w:marTop w:val="0"/>
          <w:marBottom w:val="0"/>
          <w:divBdr>
            <w:top w:val="none" w:sz="0" w:space="0" w:color="auto"/>
            <w:left w:val="none" w:sz="0" w:space="0" w:color="auto"/>
            <w:bottom w:val="none" w:sz="0" w:space="0" w:color="auto"/>
            <w:right w:val="none" w:sz="0" w:space="0" w:color="auto"/>
          </w:divBdr>
        </w:div>
        <w:div w:id="1987204683">
          <w:marLeft w:val="640"/>
          <w:marRight w:val="0"/>
          <w:marTop w:val="0"/>
          <w:marBottom w:val="0"/>
          <w:divBdr>
            <w:top w:val="none" w:sz="0" w:space="0" w:color="auto"/>
            <w:left w:val="none" w:sz="0" w:space="0" w:color="auto"/>
            <w:bottom w:val="none" w:sz="0" w:space="0" w:color="auto"/>
            <w:right w:val="none" w:sz="0" w:space="0" w:color="auto"/>
          </w:divBdr>
        </w:div>
        <w:div w:id="2110197437">
          <w:marLeft w:val="640"/>
          <w:marRight w:val="0"/>
          <w:marTop w:val="0"/>
          <w:marBottom w:val="0"/>
          <w:divBdr>
            <w:top w:val="none" w:sz="0" w:space="0" w:color="auto"/>
            <w:left w:val="none" w:sz="0" w:space="0" w:color="auto"/>
            <w:bottom w:val="none" w:sz="0" w:space="0" w:color="auto"/>
            <w:right w:val="none" w:sz="0" w:space="0" w:color="auto"/>
          </w:divBdr>
        </w:div>
      </w:divsChild>
    </w:div>
    <w:div w:id="1620333499">
      <w:bodyDiv w:val="1"/>
      <w:marLeft w:val="0"/>
      <w:marRight w:val="0"/>
      <w:marTop w:val="0"/>
      <w:marBottom w:val="0"/>
      <w:divBdr>
        <w:top w:val="none" w:sz="0" w:space="0" w:color="auto"/>
        <w:left w:val="none" w:sz="0" w:space="0" w:color="auto"/>
        <w:bottom w:val="none" w:sz="0" w:space="0" w:color="auto"/>
        <w:right w:val="none" w:sz="0" w:space="0" w:color="auto"/>
      </w:divBdr>
      <w:divsChild>
        <w:div w:id="42679641">
          <w:marLeft w:val="640"/>
          <w:marRight w:val="0"/>
          <w:marTop w:val="0"/>
          <w:marBottom w:val="0"/>
          <w:divBdr>
            <w:top w:val="none" w:sz="0" w:space="0" w:color="auto"/>
            <w:left w:val="none" w:sz="0" w:space="0" w:color="auto"/>
            <w:bottom w:val="none" w:sz="0" w:space="0" w:color="auto"/>
            <w:right w:val="none" w:sz="0" w:space="0" w:color="auto"/>
          </w:divBdr>
        </w:div>
        <w:div w:id="379060389">
          <w:marLeft w:val="640"/>
          <w:marRight w:val="0"/>
          <w:marTop w:val="0"/>
          <w:marBottom w:val="0"/>
          <w:divBdr>
            <w:top w:val="none" w:sz="0" w:space="0" w:color="auto"/>
            <w:left w:val="none" w:sz="0" w:space="0" w:color="auto"/>
            <w:bottom w:val="none" w:sz="0" w:space="0" w:color="auto"/>
            <w:right w:val="none" w:sz="0" w:space="0" w:color="auto"/>
          </w:divBdr>
        </w:div>
        <w:div w:id="512695336">
          <w:marLeft w:val="640"/>
          <w:marRight w:val="0"/>
          <w:marTop w:val="0"/>
          <w:marBottom w:val="0"/>
          <w:divBdr>
            <w:top w:val="none" w:sz="0" w:space="0" w:color="auto"/>
            <w:left w:val="none" w:sz="0" w:space="0" w:color="auto"/>
            <w:bottom w:val="none" w:sz="0" w:space="0" w:color="auto"/>
            <w:right w:val="none" w:sz="0" w:space="0" w:color="auto"/>
          </w:divBdr>
        </w:div>
        <w:div w:id="565842739">
          <w:marLeft w:val="640"/>
          <w:marRight w:val="0"/>
          <w:marTop w:val="0"/>
          <w:marBottom w:val="0"/>
          <w:divBdr>
            <w:top w:val="none" w:sz="0" w:space="0" w:color="auto"/>
            <w:left w:val="none" w:sz="0" w:space="0" w:color="auto"/>
            <w:bottom w:val="none" w:sz="0" w:space="0" w:color="auto"/>
            <w:right w:val="none" w:sz="0" w:space="0" w:color="auto"/>
          </w:divBdr>
        </w:div>
        <w:div w:id="608974157">
          <w:marLeft w:val="640"/>
          <w:marRight w:val="0"/>
          <w:marTop w:val="0"/>
          <w:marBottom w:val="0"/>
          <w:divBdr>
            <w:top w:val="none" w:sz="0" w:space="0" w:color="auto"/>
            <w:left w:val="none" w:sz="0" w:space="0" w:color="auto"/>
            <w:bottom w:val="none" w:sz="0" w:space="0" w:color="auto"/>
            <w:right w:val="none" w:sz="0" w:space="0" w:color="auto"/>
          </w:divBdr>
        </w:div>
        <w:div w:id="730929656">
          <w:marLeft w:val="640"/>
          <w:marRight w:val="0"/>
          <w:marTop w:val="0"/>
          <w:marBottom w:val="0"/>
          <w:divBdr>
            <w:top w:val="none" w:sz="0" w:space="0" w:color="auto"/>
            <w:left w:val="none" w:sz="0" w:space="0" w:color="auto"/>
            <w:bottom w:val="none" w:sz="0" w:space="0" w:color="auto"/>
            <w:right w:val="none" w:sz="0" w:space="0" w:color="auto"/>
          </w:divBdr>
        </w:div>
        <w:div w:id="893926616">
          <w:marLeft w:val="640"/>
          <w:marRight w:val="0"/>
          <w:marTop w:val="0"/>
          <w:marBottom w:val="0"/>
          <w:divBdr>
            <w:top w:val="none" w:sz="0" w:space="0" w:color="auto"/>
            <w:left w:val="none" w:sz="0" w:space="0" w:color="auto"/>
            <w:bottom w:val="none" w:sz="0" w:space="0" w:color="auto"/>
            <w:right w:val="none" w:sz="0" w:space="0" w:color="auto"/>
          </w:divBdr>
        </w:div>
        <w:div w:id="931161193">
          <w:marLeft w:val="640"/>
          <w:marRight w:val="0"/>
          <w:marTop w:val="0"/>
          <w:marBottom w:val="0"/>
          <w:divBdr>
            <w:top w:val="none" w:sz="0" w:space="0" w:color="auto"/>
            <w:left w:val="none" w:sz="0" w:space="0" w:color="auto"/>
            <w:bottom w:val="none" w:sz="0" w:space="0" w:color="auto"/>
            <w:right w:val="none" w:sz="0" w:space="0" w:color="auto"/>
          </w:divBdr>
        </w:div>
        <w:div w:id="976105642">
          <w:marLeft w:val="640"/>
          <w:marRight w:val="0"/>
          <w:marTop w:val="0"/>
          <w:marBottom w:val="0"/>
          <w:divBdr>
            <w:top w:val="none" w:sz="0" w:space="0" w:color="auto"/>
            <w:left w:val="none" w:sz="0" w:space="0" w:color="auto"/>
            <w:bottom w:val="none" w:sz="0" w:space="0" w:color="auto"/>
            <w:right w:val="none" w:sz="0" w:space="0" w:color="auto"/>
          </w:divBdr>
        </w:div>
        <w:div w:id="1016888881">
          <w:marLeft w:val="640"/>
          <w:marRight w:val="0"/>
          <w:marTop w:val="0"/>
          <w:marBottom w:val="0"/>
          <w:divBdr>
            <w:top w:val="none" w:sz="0" w:space="0" w:color="auto"/>
            <w:left w:val="none" w:sz="0" w:space="0" w:color="auto"/>
            <w:bottom w:val="none" w:sz="0" w:space="0" w:color="auto"/>
            <w:right w:val="none" w:sz="0" w:space="0" w:color="auto"/>
          </w:divBdr>
        </w:div>
        <w:div w:id="1038702283">
          <w:marLeft w:val="640"/>
          <w:marRight w:val="0"/>
          <w:marTop w:val="0"/>
          <w:marBottom w:val="0"/>
          <w:divBdr>
            <w:top w:val="none" w:sz="0" w:space="0" w:color="auto"/>
            <w:left w:val="none" w:sz="0" w:space="0" w:color="auto"/>
            <w:bottom w:val="none" w:sz="0" w:space="0" w:color="auto"/>
            <w:right w:val="none" w:sz="0" w:space="0" w:color="auto"/>
          </w:divBdr>
        </w:div>
        <w:div w:id="1427652574">
          <w:marLeft w:val="640"/>
          <w:marRight w:val="0"/>
          <w:marTop w:val="0"/>
          <w:marBottom w:val="0"/>
          <w:divBdr>
            <w:top w:val="none" w:sz="0" w:space="0" w:color="auto"/>
            <w:left w:val="none" w:sz="0" w:space="0" w:color="auto"/>
            <w:bottom w:val="none" w:sz="0" w:space="0" w:color="auto"/>
            <w:right w:val="none" w:sz="0" w:space="0" w:color="auto"/>
          </w:divBdr>
        </w:div>
        <w:div w:id="1489324126">
          <w:marLeft w:val="640"/>
          <w:marRight w:val="0"/>
          <w:marTop w:val="0"/>
          <w:marBottom w:val="0"/>
          <w:divBdr>
            <w:top w:val="none" w:sz="0" w:space="0" w:color="auto"/>
            <w:left w:val="none" w:sz="0" w:space="0" w:color="auto"/>
            <w:bottom w:val="none" w:sz="0" w:space="0" w:color="auto"/>
            <w:right w:val="none" w:sz="0" w:space="0" w:color="auto"/>
          </w:divBdr>
        </w:div>
        <w:div w:id="1540774415">
          <w:marLeft w:val="640"/>
          <w:marRight w:val="0"/>
          <w:marTop w:val="0"/>
          <w:marBottom w:val="0"/>
          <w:divBdr>
            <w:top w:val="none" w:sz="0" w:space="0" w:color="auto"/>
            <w:left w:val="none" w:sz="0" w:space="0" w:color="auto"/>
            <w:bottom w:val="none" w:sz="0" w:space="0" w:color="auto"/>
            <w:right w:val="none" w:sz="0" w:space="0" w:color="auto"/>
          </w:divBdr>
        </w:div>
        <w:div w:id="1580018758">
          <w:marLeft w:val="640"/>
          <w:marRight w:val="0"/>
          <w:marTop w:val="0"/>
          <w:marBottom w:val="0"/>
          <w:divBdr>
            <w:top w:val="none" w:sz="0" w:space="0" w:color="auto"/>
            <w:left w:val="none" w:sz="0" w:space="0" w:color="auto"/>
            <w:bottom w:val="none" w:sz="0" w:space="0" w:color="auto"/>
            <w:right w:val="none" w:sz="0" w:space="0" w:color="auto"/>
          </w:divBdr>
        </w:div>
        <w:div w:id="1581141109">
          <w:marLeft w:val="640"/>
          <w:marRight w:val="0"/>
          <w:marTop w:val="0"/>
          <w:marBottom w:val="0"/>
          <w:divBdr>
            <w:top w:val="none" w:sz="0" w:space="0" w:color="auto"/>
            <w:left w:val="none" w:sz="0" w:space="0" w:color="auto"/>
            <w:bottom w:val="none" w:sz="0" w:space="0" w:color="auto"/>
            <w:right w:val="none" w:sz="0" w:space="0" w:color="auto"/>
          </w:divBdr>
        </w:div>
        <w:div w:id="1641375838">
          <w:marLeft w:val="640"/>
          <w:marRight w:val="0"/>
          <w:marTop w:val="0"/>
          <w:marBottom w:val="0"/>
          <w:divBdr>
            <w:top w:val="none" w:sz="0" w:space="0" w:color="auto"/>
            <w:left w:val="none" w:sz="0" w:space="0" w:color="auto"/>
            <w:bottom w:val="none" w:sz="0" w:space="0" w:color="auto"/>
            <w:right w:val="none" w:sz="0" w:space="0" w:color="auto"/>
          </w:divBdr>
        </w:div>
        <w:div w:id="1731658996">
          <w:marLeft w:val="640"/>
          <w:marRight w:val="0"/>
          <w:marTop w:val="0"/>
          <w:marBottom w:val="0"/>
          <w:divBdr>
            <w:top w:val="none" w:sz="0" w:space="0" w:color="auto"/>
            <w:left w:val="none" w:sz="0" w:space="0" w:color="auto"/>
            <w:bottom w:val="none" w:sz="0" w:space="0" w:color="auto"/>
            <w:right w:val="none" w:sz="0" w:space="0" w:color="auto"/>
          </w:divBdr>
        </w:div>
        <w:div w:id="1745494982">
          <w:marLeft w:val="640"/>
          <w:marRight w:val="0"/>
          <w:marTop w:val="0"/>
          <w:marBottom w:val="0"/>
          <w:divBdr>
            <w:top w:val="none" w:sz="0" w:space="0" w:color="auto"/>
            <w:left w:val="none" w:sz="0" w:space="0" w:color="auto"/>
            <w:bottom w:val="none" w:sz="0" w:space="0" w:color="auto"/>
            <w:right w:val="none" w:sz="0" w:space="0" w:color="auto"/>
          </w:divBdr>
        </w:div>
        <w:div w:id="1803764671">
          <w:marLeft w:val="640"/>
          <w:marRight w:val="0"/>
          <w:marTop w:val="0"/>
          <w:marBottom w:val="0"/>
          <w:divBdr>
            <w:top w:val="none" w:sz="0" w:space="0" w:color="auto"/>
            <w:left w:val="none" w:sz="0" w:space="0" w:color="auto"/>
            <w:bottom w:val="none" w:sz="0" w:space="0" w:color="auto"/>
            <w:right w:val="none" w:sz="0" w:space="0" w:color="auto"/>
          </w:divBdr>
        </w:div>
        <w:div w:id="1804225517">
          <w:marLeft w:val="640"/>
          <w:marRight w:val="0"/>
          <w:marTop w:val="0"/>
          <w:marBottom w:val="0"/>
          <w:divBdr>
            <w:top w:val="none" w:sz="0" w:space="0" w:color="auto"/>
            <w:left w:val="none" w:sz="0" w:space="0" w:color="auto"/>
            <w:bottom w:val="none" w:sz="0" w:space="0" w:color="auto"/>
            <w:right w:val="none" w:sz="0" w:space="0" w:color="auto"/>
          </w:divBdr>
        </w:div>
        <w:div w:id="1949190977">
          <w:marLeft w:val="640"/>
          <w:marRight w:val="0"/>
          <w:marTop w:val="0"/>
          <w:marBottom w:val="0"/>
          <w:divBdr>
            <w:top w:val="none" w:sz="0" w:space="0" w:color="auto"/>
            <w:left w:val="none" w:sz="0" w:space="0" w:color="auto"/>
            <w:bottom w:val="none" w:sz="0" w:space="0" w:color="auto"/>
            <w:right w:val="none" w:sz="0" w:space="0" w:color="auto"/>
          </w:divBdr>
        </w:div>
        <w:div w:id="2100788310">
          <w:marLeft w:val="640"/>
          <w:marRight w:val="0"/>
          <w:marTop w:val="0"/>
          <w:marBottom w:val="0"/>
          <w:divBdr>
            <w:top w:val="none" w:sz="0" w:space="0" w:color="auto"/>
            <w:left w:val="none" w:sz="0" w:space="0" w:color="auto"/>
            <w:bottom w:val="none" w:sz="0" w:space="0" w:color="auto"/>
            <w:right w:val="none" w:sz="0" w:space="0" w:color="auto"/>
          </w:divBdr>
        </w:div>
        <w:div w:id="2126998652">
          <w:marLeft w:val="640"/>
          <w:marRight w:val="0"/>
          <w:marTop w:val="0"/>
          <w:marBottom w:val="0"/>
          <w:divBdr>
            <w:top w:val="none" w:sz="0" w:space="0" w:color="auto"/>
            <w:left w:val="none" w:sz="0" w:space="0" w:color="auto"/>
            <w:bottom w:val="none" w:sz="0" w:space="0" w:color="auto"/>
            <w:right w:val="none" w:sz="0" w:space="0" w:color="auto"/>
          </w:divBdr>
        </w:div>
        <w:div w:id="2133857841">
          <w:marLeft w:val="640"/>
          <w:marRight w:val="0"/>
          <w:marTop w:val="0"/>
          <w:marBottom w:val="0"/>
          <w:divBdr>
            <w:top w:val="none" w:sz="0" w:space="0" w:color="auto"/>
            <w:left w:val="none" w:sz="0" w:space="0" w:color="auto"/>
            <w:bottom w:val="none" w:sz="0" w:space="0" w:color="auto"/>
            <w:right w:val="none" w:sz="0" w:space="0" w:color="auto"/>
          </w:divBdr>
        </w:div>
        <w:div w:id="2140957507">
          <w:marLeft w:val="640"/>
          <w:marRight w:val="0"/>
          <w:marTop w:val="0"/>
          <w:marBottom w:val="0"/>
          <w:divBdr>
            <w:top w:val="none" w:sz="0" w:space="0" w:color="auto"/>
            <w:left w:val="none" w:sz="0" w:space="0" w:color="auto"/>
            <w:bottom w:val="none" w:sz="0" w:space="0" w:color="auto"/>
            <w:right w:val="none" w:sz="0" w:space="0" w:color="auto"/>
          </w:divBdr>
        </w:div>
      </w:divsChild>
    </w:div>
    <w:div w:id="1635988092">
      <w:bodyDiv w:val="1"/>
      <w:marLeft w:val="0"/>
      <w:marRight w:val="0"/>
      <w:marTop w:val="0"/>
      <w:marBottom w:val="0"/>
      <w:divBdr>
        <w:top w:val="none" w:sz="0" w:space="0" w:color="auto"/>
        <w:left w:val="none" w:sz="0" w:space="0" w:color="auto"/>
        <w:bottom w:val="none" w:sz="0" w:space="0" w:color="auto"/>
        <w:right w:val="none" w:sz="0" w:space="0" w:color="auto"/>
      </w:divBdr>
    </w:div>
    <w:div w:id="1638799870">
      <w:bodyDiv w:val="1"/>
      <w:marLeft w:val="0"/>
      <w:marRight w:val="0"/>
      <w:marTop w:val="0"/>
      <w:marBottom w:val="0"/>
      <w:divBdr>
        <w:top w:val="none" w:sz="0" w:space="0" w:color="auto"/>
        <w:left w:val="none" w:sz="0" w:space="0" w:color="auto"/>
        <w:bottom w:val="none" w:sz="0" w:space="0" w:color="auto"/>
        <w:right w:val="none" w:sz="0" w:space="0" w:color="auto"/>
      </w:divBdr>
      <w:divsChild>
        <w:div w:id="137235979">
          <w:marLeft w:val="640"/>
          <w:marRight w:val="0"/>
          <w:marTop w:val="0"/>
          <w:marBottom w:val="0"/>
          <w:divBdr>
            <w:top w:val="none" w:sz="0" w:space="0" w:color="auto"/>
            <w:left w:val="none" w:sz="0" w:space="0" w:color="auto"/>
            <w:bottom w:val="none" w:sz="0" w:space="0" w:color="auto"/>
            <w:right w:val="none" w:sz="0" w:space="0" w:color="auto"/>
          </w:divBdr>
        </w:div>
        <w:div w:id="296958020">
          <w:marLeft w:val="640"/>
          <w:marRight w:val="0"/>
          <w:marTop w:val="0"/>
          <w:marBottom w:val="0"/>
          <w:divBdr>
            <w:top w:val="none" w:sz="0" w:space="0" w:color="auto"/>
            <w:left w:val="none" w:sz="0" w:space="0" w:color="auto"/>
            <w:bottom w:val="none" w:sz="0" w:space="0" w:color="auto"/>
            <w:right w:val="none" w:sz="0" w:space="0" w:color="auto"/>
          </w:divBdr>
        </w:div>
        <w:div w:id="390419967">
          <w:marLeft w:val="640"/>
          <w:marRight w:val="0"/>
          <w:marTop w:val="0"/>
          <w:marBottom w:val="0"/>
          <w:divBdr>
            <w:top w:val="none" w:sz="0" w:space="0" w:color="auto"/>
            <w:left w:val="none" w:sz="0" w:space="0" w:color="auto"/>
            <w:bottom w:val="none" w:sz="0" w:space="0" w:color="auto"/>
            <w:right w:val="none" w:sz="0" w:space="0" w:color="auto"/>
          </w:divBdr>
        </w:div>
        <w:div w:id="425998051">
          <w:marLeft w:val="640"/>
          <w:marRight w:val="0"/>
          <w:marTop w:val="0"/>
          <w:marBottom w:val="0"/>
          <w:divBdr>
            <w:top w:val="none" w:sz="0" w:space="0" w:color="auto"/>
            <w:left w:val="none" w:sz="0" w:space="0" w:color="auto"/>
            <w:bottom w:val="none" w:sz="0" w:space="0" w:color="auto"/>
            <w:right w:val="none" w:sz="0" w:space="0" w:color="auto"/>
          </w:divBdr>
        </w:div>
        <w:div w:id="494152750">
          <w:marLeft w:val="640"/>
          <w:marRight w:val="0"/>
          <w:marTop w:val="0"/>
          <w:marBottom w:val="0"/>
          <w:divBdr>
            <w:top w:val="none" w:sz="0" w:space="0" w:color="auto"/>
            <w:left w:val="none" w:sz="0" w:space="0" w:color="auto"/>
            <w:bottom w:val="none" w:sz="0" w:space="0" w:color="auto"/>
            <w:right w:val="none" w:sz="0" w:space="0" w:color="auto"/>
          </w:divBdr>
        </w:div>
        <w:div w:id="532350713">
          <w:marLeft w:val="640"/>
          <w:marRight w:val="0"/>
          <w:marTop w:val="0"/>
          <w:marBottom w:val="0"/>
          <w:divBdr>
            <w:top w:val="none" w:sz="0" w:space="0" w:color="auto"/>
            <w:left w:val="none" w:sz="0" w:space="0" w:color="auto"/>
            <w:bottom w:val="none" w:sz="0" w:space="0" w:color="auto"/>
            <w:right w:val="none" w:sz="0" w:space="0" w:color="auto"/>
          </w:divBdr>
        </w:div>
        <w:div w:id="768965310">
          <w:marLeft w:val="640"/>
          <w:marRight w:val="0"/>
          <w:marTop w:val="0"/>
          <w:marBottom w:val="0"/>
          <w:divBdr>
            <w:top w:val="none" w:sz="0" w:space="0" w:color="auto"/>
            <w:left w:val="none" w:sz="0" w:space="0" w:color="auto"/>
            <w:bottom w:val="none" w:sz="0" w:space="0" w:color="auto"/>
            <w:right w:val="none" w:sz="0" w:space="0" w:color="auto"/>
          </w:divBdr>
        </w:div>
        <w:div w:id="906961964">
          <w:marLeft w:val="640"/>
          <w:marRight w:val="0"/>
          <w:marTop w:val="0"/>
          <w:marBottom w:val="0"/>
          <w:divBdr>
            <w:top w:val="none" w:sz="0" w:space="0" w:color="auto"/>
            <w:left w:val="none" w:sz="0" w:space="0" w:color="auto"/>
            <w:bottom w:val="none" w:sz="0" w:space="0" w:color="auto"/>
            <w:right w:val="none" w:sz="0" w:space="0" w:color="auto"/>
          </w:divBdr>
        </w:div>
        <w:div w:id="1002660858">
          <w:marLeft w:val="640"/>
          <w:marRight w:val="0"/>
          <w:marTop w:val="0"/>
          <w:marBottom w:val="0"/>
          <w:divBdr>
            <w:top w:val="none" w:sz="0" w:space="0" w:color="auto"/>
            <w:left w:val="none" w:sz="0" w:space="0" w:color="auto"/>
            <w:bottom w:val="none" w:sz="0" w:space="0" w:color="auto"/>
            <w:right w:val="none" w:sz="0" w:space="0" w:color="auto"/>
          </w:divBdr>
        </w:div>
        <w:div w:id="1009408138">
          <w:marLeft w:val="640"/>
          <w:marRight w:val="0"/>
          <w:marTop w:val="0"/>
          <w:marBottom w:val="0"/>
          <w:divBdr>
            <w:top w:val="none" w:sz="0" w:space="0" w:color="auto"/>
            <w:left w:val="none" w:sz="0" w:space="0" w:color="auto"/>
            <w:bottom w:val="none" w:sz="0" w:space="0" w:color="auto"/>
            <w:right w:val="none" w:sz="0" w:space="0" w:color="auto"/>
          </w:divBdr>
        </w:div>
        <w:div w:id="1013801291">
          <w:marLeft w:val="640"/>
          <w:marRight w:val="0"/>
          <w:marTop w:val="0"/>
          <w:marBottom w:val="0"/>
          <w:divBdr>
            <w:top w:val="none" w:sz="0" w:space="0" w:color="auto"/>
            <w:left w:val="none" w:sz="0" w:space="0" w:color="auto"/>
            <w:bottom w:val="none" w:sz="0" w:space="0" w:color="auto"/>
            <w:right w:val="none" w:sz="0" w:space="0" w:color="auto"/>
          </w:divBdr>
        </w:div>
        <w:div w:id="1031221220">
          <w:marLeft w:val="640"/>
          <w:marRight w:val="0"/>
          <w:marTop w:val="0"/>
          <w:marBottom w:val="0"/>
          <w:divBdr>
            <w:top w:val="none" w:sz="0" w:space="0" w:color="auto"/>
            <w:left w:val="none" w:sz="0" w:space="0" w:color="auto"/>
            <w:bottom w:val="none" w:sz="0" w:space="0" w:color="auto"/>
            <w:right w:val="none" w:sz="0" w:space="0" w:color="auto"/>
          </w:divBdr>
        </w:div>
        <w:div w:id="1096369633">
          <w:marLeft w:val="640"/>
          <w:marRight w:val="0"/>
          <w:marTop w:val="0"/>
          <w:marBottom w:val="0"/>
          <w:divBdr>
            <w:top w:val="none" w:sz="0" w:space="0" w:color="auto"/>
            <w:left w:val="none" w:sz="0" w:space="0" w:color="auto"/>
            <w:bottom w:val="none" w:sz="0" w:space="0" w:color="auto"/>
            <w:right w:val="none" w:sz="0" w:space="0" w:color="auto"/>
          </w:divBdr>
        </w:div>
        <w:div w:id="1103264067">
          <w:marLeft w:val="640"/>
          <w:marRight w:val="0"/>
          <w:marTop w:val="0"/>
          <w:marBottom w:val="0"/>
          <w:divBdr>
            <w:top w:val="none" w:sz="0" w:space="0" w:color="auto"/>
            <w:left w:val="none" w:sz="0" w:space="0" w:color="auto"/>
            <w:bottom w:val="none" w:sz="0" w:space="0" w:color="auto"/>
            <w:right w:val="none" w:sz="0" w:space="0" w:color="auto"/>
          </w:divBdr>
        </w:div>
        <w:div w:id="1273050186">
          <w:marLeft w:val="640"/>
          <w:marRight w:val="0"/>
          <w:marTop w:val="0"/>
          <w:marBottom w:val="0"/>
          <w:divBdr>
            <w:top w:val="none" w:sz="0" w:space="0" w:color="auto"/>
            <w:left w:val="none" w:sz="0" w:space="0" w:color="auto"/>
            <w:bottom w:val="none" w:sz="0" w:space="0" w:color="auto"/>
            <w:right w:val="none" w:sz="0" w:space="0" w:color="auto"/>
          </w:divBdr>
        </w:div>
        <w:div w:id="1431243473">
          <w:marLeft w:val="640"/>
          <w:marRight w:val="0"/>
          <w:marTop w:val="0"/>
          <w:marBottom w:val="0"/>
          <w:divBdr>
            <w:top w:val="none" w:sz="0" w:space="0" w:color="auto"/>
            <w:left w:val="none" w:sz="0" w:space="0" w:color="auto"/>
            <w:bottom w:val="none" w:sz="0" w:space="0" w:color="auto"/>
            <w:right w:val="none" w:sz="0" w:space="0" w:color="auto"/>
          </w:divBdr>
        </w:div>
        <w:div w:id="1443109196">
          <w:marLeft w:val="640"/>
          <w:marRight w:val="0"/>
          <w:marTop w:val="0"/>
          <w:marBottom w:val="0"/>
          <w:divBdr>
            <w:top w:val="none" w:sz="0" w:space="0" w:color="auto"/>
            <w:left w:val="none" w:sz="0" w:space="0" w:color="auto"/>
            <w:bottom w:val="none" w:sz="0" w:space="0" w:color="auto"/>
            <w:right w:val="none" w:sz="0" w:space="0" w:color="auto"/>
          </w:divBdr>
        </w:div>
        <w:div w:id="1448622023">
          <w:marLeft w:val="640"/>
          <w:marRight w:val="0"/>
          <w:marTop w:val="0"/>
          <w:marBottom w:val="0"/>
          <w:divBdr>
            <w:top w:val="none" w:sz="0" w:space="0" w:color="auto"/>
            <w:left w:val="none" w:sz="0" w:space="0" w:color="auto"/>
            <w:bottom w:val="none" w:sz="0" w:space="0" w:color="auto"/>
            <w:right w:val="none" w:sz="0" w:space="0" w:color="auto"/>
          </w:divBdr>
        </w:div>
        <w:div w:id="1572960200">
          <w:marLeft w:val="640"/>
          <w:marRight w:val="0"/>
          <w:marTop w:val="0"/>
          <w:marBottom w:val="0"/>
          <w:divBdr>
            <w:top w:val="none" w:sz="0" w:space="0" w:color="auto"/>
            <w:left w:val="none" w:sz="0" w:space="0" w:color="auto"/>
            <w:bottom w:val="none" w:sz="0" w:space="0" w:color="auto"/>
            <w:right w:val="none" w:sz="0" w:space="0" w:color="auto"/>
          </w:divBdr>
        </w:div>
        <w:div w:id="1599100029">
          <w:marLeft w:val="640"/>
          <w:marRight w:val="0"/>
          <w:marTop w:val="0"/>
          <w:marBottom w:val="0"/>
          <w:divBdr>
            <w:top w:val="none" w:sz="0" w:space="0" w:color="auto"/>
            <w:left w:val="none" w:sz="0" w:space="0" w:color="auto"/>
            <w:bottom w:val="none" w:sz="0" w:space="0" w:color="auto"/>
            <w:right w:val="none" w:sz="0" w:space="0" w:color="auto"/>
          </w:divBdr>
        </w:div>
        <w:div w:id="1814830738">
          <w:marLeft w:val="640"/>
          <w:marRight w:val="0"/>
          <w:marTop w:val="0"/>
          <w:marBottom w:val="0"/>
          <w:divBdr>
            <w:top w:val="none" w:sz="0" w:space="0" w:color="auto"/>
            <w:left w:val="none" w:sz="0" w:space="0" w:color="auto"/>
            <w:bottom w:val="none" w:sz="0" w:space="0" w:color="auto"/>
            <w:right w:val="none" w:sz="0" w:space="0" w:color="auto"/>
          </w:divBdr>
        </w:div>
        <w:div w:id="1863782582">
          <w:marLeft w:val="640"/>
          <w:marRight w:val="0"/>
          <w:marTop w:val="0"/>
          <w:marBottom w:val="0"/>
          <w:divBdr>
            <w:top w:val="none" w:sz="0" w:space="0" w:color="auto"/>
            <w:left w:val="none" w:sz="0" w:space="0" w:color="auto"/>
            <w:bottom w:val="none" w:sz="0" w:space="0" w:color="auto"/>
            <w:right w:val="none" w:sz="0" w:space="0" w:color="auto"/>
          </w:divBdr>
        </w:div>
        <w:div w:id="1884635398">
          <w:marLeft w:val="640"/>
          <w:marRight w:val="0"/>
          <w:marTop w:val="0"/>
          <w:marBottom w:val="0"/>
          <w:divBdr>
            <w:top w:val="none" w:sz="0" w:space="0" w:color="auto"/>
            <w:left w:val="none" w:sz="0" w:space="0" w:color="auto"/>
            <w:bottom w:val="none" w:sz="0" w:space="0" w:color="auto"/>
            <w:right w:val="none" w:sz="0" w:space="0" w:color="auto"/>
          </w:divBdr>
        </w:div>
        <w:div w:id="2039886966">
          <w:marLeft w:val="640"/>
          <w:marRight w:val="0"/>
          <w:marTop w:val="0"/>
          <w:marBottom w:val="0"/>
          <w:divBdr>
            <w:top w:val="none" w:sz="0" w:space="0" w:color="auto"/>
            <w:left w:val="none" w:sz="0" w:space="0" w:color="auto"/>
            <w:bottom w:val="none" w:sz="0" w:space="0" w:color="auto"/>
            <w:right w:val="none" w:sz="0" w:space="0" w:color="auto"/>
          </w:divBdr>
        </w:div>
        <w:div w:id="2068604543">
          <w:marLeft w:val="640"/>
          <w:marRight w:val="0"/>
          <w:marTop w:val="0"/>
          <w:marBottom w:val="0"/>
          <w:divBdr>
            <w:top w:val="none" w:sz="0" w:space="0" w:color="auto"/>
            <w:left w:val="none" w:sz="0" w:space="0" w:color="auto"/>
            <w:bottom w:val="none" w:sz="0" w:space="0" w:color="auto"/>
            <w:right w:val="none" w:sz="0" w:space="0" w:color="auto"/>
          </w:divBdr>
        </w:div>
        <w:div w:id="2115243327">
          <w:marLeft w:val="640"/>
          <w:marRight w:val="0"/>
          <w:marTop w:val="0"/>
          <w:marBottom w:val="0"/>
          <w:divBdr>
            <w:top w:val="none" w:sz="0" w:space="0" w:color="auto"/>
            <w:left w:val="none" w:sz="0" w:space="0" w:color="auto"/>
            <w:bottom w:val="none" w:sz="0" w:space="0" w:color="auto"/>
            <w:right w:val="none" w:sz="0" w:space="0" w:color="auto"/>
          </w:divBdr>
        </w:div>
      </w:divsChild>
    </w:div>
    <w:div w:id="1667243442">
      <w:bodyDiv w:val="1"/>
      <w:marLeft w:val="0"/>
      <w:marRight w:val="0"/>
      <w:marTop w:val="0"/>
      <w:marBottom w:val="0"/>
      <w:divBdr>
        <w:top w:val="none" w:sz="0" w:space="0" w:color="auto"/>
        <w:left w:val="none" w:sz="0" w:space="0" w:color="auto"/>
        <w:bottom w:val="none" w:sz="0" w:space="0" w:color="auto"/>
        <w:right w:val="none" w:sz="0" w:space="0" w:color="auto"/>
      </w:divBdr>
    </w:div>
    <w:div w:id="1679575697">
      <w:bodyDiv w:val="1"/>
      <w:marLeft w:val="0"/>
      <w:marRight w:val="0"/>
      <w:marTop w:val="0"/>
      <w:marBottom w:val="0"/>
      <w:divBdr>
        <w:top w:val="none" w:sz="0" w:space="0" w:color="auto"/>
        <w:left w:val="none" w:sz="0" w:space="0" w:color="auto"/>
        <w:bottom w:val="none" w:sz="0" w:space="0" w:color="auto"/>
        <w:right w:val="none" w:sz="0" w:space="0" w:color="auto"/>
      </w:divBdr>
    </w:div>
    <w:div w:id="1691179679">
      <w:bodyDiv w:val="1"/>
      <w:marLeft w:val="0"/>
      <w:marRight w:val="0"/>
      <w:marTop w:val="0"/>
      <w:marBottom w:val="0"/>
      <w:divBdr>
        <w:top w:val="none" w:sz="0" w:space="0" w:color="auto"/>
        <w:left w:val="none" w:sz="0" w:space="0" w:color="auto"/>
        <w:bottom w:val="none" w:sz="0" w:space="0" w:color="auto"/>
        <w:right w:val="none" w:sz="0" w:space="0" w:color="auto"/>
      </w:divBdr>
    </w:div>
    <w:div w:id="1726446712">
      <w:bodyDiv w:val="1"/>
      <w:marLeft w:val="0"/>
      <w:marRight w:val="0"/>
      <w:marTop w:val="0"/>
      <w:marBottom w:val="0"/>
      <w:divBdr>
        <w:top w:val="none" w:sz="0" w:space="0" w:color="auto"/>
        <w:left w:val="none" w:sz="0" w:space="0" w:color="auto"/>
        <w:bottom w:val="none" w:sz="0" w:space="0" w:color="auto"/>
        <w:right w:val="none" w:sz="0" w:space="0" w:color="auto"/>
      </w:divBdr>
    </w:div>
    <w:div w:id="1737627771">
      <w:bodyDiv w:val="1"/>
      <w:marLeft w:val="0"/>
      <w:marRight w:val="0"/>
      <w:marTop w:val="0"/>
      <w:marBottom w:val="0"/>
      <w:divBdr>
        <w:top w:val="none" w:sz="0" w:space="0" w:color="auto"/>
        <w:left w:val="none" w:sz="0" w:space="0" w:color="auto"/>
        <w:bottom w:val="none" w:sz="0" w:space="0" w:color="auto"/>
        <w:right w:val="none" w:sz="0" w:space="0" w:color="auto"/>
      </w:divBdr>
      <w:divsChild>
        <w:div w:id="72513001">
          <w:marLeft w:val="640"/>
          <w:marRight w:val="0"/>
          <w:marTop w:val="0"/>
          <w:marBottom w:val="0"/>
          <w:divBdr>
            <w:top w:val="none" w:sz="0" w:space="0" w:color="auto"/>
            <w:left w:val="none" w:sz="0" w:space="0" w:color="auto"/>
            <w:bottom w:val="none" w:sz="0" w:space="0" w:color="auto"/>
            <w:right w:val="none" w:sz="0" w:space="0" w:color="auto"/>
          </w:divBdr>
        </w:div>
        <w:div w:id="118912443">
          <w:marLeft w:val="640"/>
          <w:marRight w:val="0"/>
          <w:marTop w:val="0"/>
          <w:marBottom w:val="0"/>
          <w:divBdr>
            <w:top w:val="none" w:sz="0" w:space="0" w:color="auto"/>
            <w:left w:val="none" w:sz="0" w:space="0" w:color="auto"/>
            <w:bottom w:val="none" w:sz="0" w:space="0" w:color="auto"/>
            <w:right w:val="none" w:sz="0" w:space="0" w:color="auto"/>
          </w:divBdr>
        </w:div>
        <w:div w:id="193155334">
          <w:marLeft w:val="640"/>
          <w:marRight w:val="0"/>
          <w:marTop w:val="0"/>
          <w:marBottom w:val="0"/>
          <w:divBdr>
            <w:top w:val="none" w:sz="0" w:space="0" w:color="auto"/>
            <w:left w:val="none" w:sz="0" w:space="0" w:color="auto"/>
            <w:bottom w:val="none" w:sz="0" w:space="0" w:color="auto"/>
            <w:right w:val="none" w:sz="0" w:space="0" w:color="auto"/>
          </w:divBdr>
        </w:div>
        <w:div w:id="399638784">
          <w:marLeft w:val="640"/>
          <w:marRight w:val="0"/>
          <w:marTop w:val="0"/>
          <w:marBottom w:val="0"/>
          <w:divBdr>
            <w:top w:val="none" w:sz="0" w:space="0" w:color="auto"/>
            <w:left w:val="none" w:sz="0" w:space="0" w:color="auto"/>
            <w:bottom w:val="none" w:sz="0" w:space="0" w:color="auto"/>
            <w:right w:val="none" w:sz="0" w:space="0" w:color="auto"/>
          </w:divBdr>
        </w:div>
        <w:div w:id="400446726">
          <w:marLeft w:val="640"/>
          <w:marRight w:val="0"/>
          <w:marTop w:val="0"/>
          <w:marBottom w:val="0"/>
          <w:divBdr>
            <w:top w:val="none" w:sz="0" w:space="0" w:color="auto"/>
            <w:left w:val="none" w:sz="0" w:space="0" w:color="auto"/>
            <w:bottom w:val="none" w:sz="0" w:space="0" w:color="auto"/>
            <w:right w:val="none" w:sz="0" w:space="0" w:color="auto"/>
          </w:divBdr>
        </w:div>
        <w:div w:id="405808711">
          <w:marLeft w:val="640"/>
          <w:marRight w:val="0"/>
          <w:marTop w:val="0"/>
          <w:marBottom w:val="0"/>
          <w:divBdr>
            <w:top w:val="none" w:sz="0" w:space="0" w:color="auto"/>
            <w:left w:val="none" w:sz="0" w:space="0" w:color="auto"/>
            <w:bottom w:val="none" w:sz="0" w:space="0" w:color="auto"/>
            <w:right w:val="none" w:sz="0" w:space="0" w:color="auto"/>
          </w:divBdr>
        </w:div>
        <w:div w:id="467094801">
          <w:marLeft w:val="640"/>
          <w:marRight w:val="0"/>
          <w:marTop w:val="0"/>
          <w:marBottom w:val="0"/>
          <w:divBdr>
            <w:top w:val="none" w:sz="0" w:space="0" w:color="auto"/>
            <w:left w:val="none" w:sz="0" w:space="0" w:color="auto"/>
            <w:bottom w:val="none" w:sz="0" w:space="0" w:color="auto"/>
            <w:right w:val="none" w:sz="0" w:space="0" w:color="auto"/>
          </w:divBdr>
        </w:div>
        <w:div w:id="566498275">
          <w:marLeft w:val="640"/>
          <w:marRight w:val="0"/>
          <w:marTop w:val="0"/>
          <w:marBottom w:val="0"/>
          <w:divBdr>
            <w:top w:val="none" w:sz="0" w:space="0" w:color="auto"/>
            <w:left w:val="none" w:sz="0" w:space="0" w:color="auto"/>
            <w:bottom w:val="none" w:sz="0" w:space="0" w:color="auto"/>
            <w:right w:val="none" w:sz="0" w:space="0" w:color="auto"/>
          </w:divBdr>
        </w:div>
        <w:div w:id="577134371">
          <w:marLeft w:val="640"/>
          <w:marRight w:val="0"/>
          <w:marTop w:val="0"/>
          <w:marBottom w:val="0"/>
          <w:divBdr>
            <w:top w:val="none" w:sz="0" w:space="0" w:color="auto"/>
            <w:left w:val="none" w:sz="0" w:space="0" w:color="auto"/>
            <w:bottom w:val="none" w:sz="0" w:space="0" w:color="auto"/>
            <w:right w:val="none" w:sz="0" w:space="0" w:color="auto"/>
          </w:divBdr>
        </w:div>
        <w:div w:id="584076691">
          <w:marLeft w:val="640"/>
          <w:marRight w:val="0"/>
          <w:marTop w:val="0"/>
          <w:marBottom w:val="0"/>
          <w:divBdr>
            <w:top w:val="none" w:sz="0" w:space="0" w:color="auto"/>
            <w:left w:val="none" w:sz="0" w:space="0" w:color="auto"/>
            <w:bottom w:val="none" w:sz="0" w:space="0" w:color="auto"/>
            <w:right w:val="none" w:sz="0" w:space="0" w:color="auto"/>
          </w:divBdr>
        </w:div>
        <w:div w:id="637347637">
          <w:marLeft w:val="640"/>
          <w:marRight w:val="0"/>
          <w:marTop w:val="0"/>
          <w:marBottom w:val="0"/>
          <w:divBdr>
            <w:top w:val="none" w:sz="0" w:space="0" w:color="auto"/>
            <w:left w:val="none" w:sz="0" w:space="0" w:color="auto"/>
            <w:bottom w:val="none" w:sz="0" w:space="0" w:color="auto"/>
            <w:right w:val="none" w:sz="0" w:space="0" w:color="auto"/>
          </w:divBdr>
        </w:div>
        <w:div w:id="743837084">
          <w:marLeft w:val="640"/>
          <w:marRight w:val="0"/>
          <w:marTop w:val="0"/>
          <w:marBottom w:val="0"/>
          <w:divBdr>
            <w:top w:val="none" w:sz="0" w:space="0" w:color="auto"/>
            <w:left w:val="none" w:sz="0" w:space="0" w:color="auto"/>
            <w:bottom w:val="none" w:sz="0" w:space="0" w:color="auto"/>
            <w:right w:val="none" w:sz="0" w:space="0" w:color="auto"/>
          </w:divBdr>
        </w:div>
        <w:div w:id="828254389">
          <w:marLeft w:val="640"/>
          <w:marRight w:val="0"/>
          <w:marTop w:val="0"/>
          <w:marBottom w:val="0"/>
          <w:divBdr>
            <w:top w:val="none" w:sz="0" w:space="0" w:color="auto"/>
            <w:left w:val="none" w:sz="0" w:space="0" w:color="auto"/>
            <w:bottom w:val="none" w:sz="0" w:space="0" w:color="auto"/>
            <w:right w:val="none" w:sz="0" w:space="0" w:color="auto"/>
          </w:divBdr>
        </w:div>
        <w:div w:id="1046225703">
          <w:marLeft w:val="640"/>
          <w:marRight w:val="0"/>
          <w:marTop w:val="0"/>
          <w:marBottom w:val="0"/>
          <w:divBdr>
            <w:top w:val="none" w:sz="0" w:space="0" w:color="auto"/>
            <w:left w:val="none" w:sz="0" w:space="0" w:color="auto"/>
            <w:bottom w:val="none" w:sz="0" w:space="0" w:color="auto"/>
            <w:right w:val="none" w:sz="0" w:space="0" w:color="auto"/>
          </w:divBdr>
        </w:div>
        <w:div w:id="1080175573">
          <w:marLeft w:val="640"/>
          <w:marRight w:val="0"/>
          <w:marTop w:val="0"/>
          <w:marBottom w:val="0"/>
          <w:divBdr>
            <w:top w:val="none" w:sz="0" w:space="0" w:color="auto"/>
            <w:left w:val="none" w:sz="0" w:space="0" w:color="auto"/>
            <w:bottom w:val="none" w:sz="0" w:space="0" w:color="auto"/>
            <w:right w:val="none" w:sz="0" w:space="0" w:color="auto"/>
          </w:divBdr>
        </w:div>
        <w:div w:id="1160121012">
          <w:marLeft w:val="640"/>
          <w:marRight w:val="0"/>
          <w:marTop w:val="0"/>
          <w:marBottom w:val="0"/>
          <w:divBdr>
            <w:top w:val="none" w:sz="0" w:space="0" w:color="auto"/>
            <w:left w:val="none" w:sz="0" w:space="0" w:color="auto"/>
            <w:bottom w:val="none" w:sz="0" w:space="0" w:color="auto"/>
            <w:right w:val="none" w:sz="0" w:space="0" w:color="auto"/>
          </w:divBdr>
        </w:div>
        <w:div w:id="1197426260">
          <w:marLeft w:val="640"/>
          <w:marRight w:val="0"/>
          <w:marTop w:val="0"/>
          <w:marBottom w:val="0"/>
          <w:divBdr>
            <w:top w:val="none" w:sz="0" w:space="0" w:color="auto"/>
            <w:left w:val="none" w:sz="0" w:space="0" w:color="auto"/>
            <w:bottom w:val="none" w:sz="0" w:space="0" w:color="auto"/>
            <w:right w:val="none" w:sz="0" w:space="0" w:color="auto"/>
          </w:divBdr>
        </w:div>
        <w:div w:id="1215504885">
          <w:marLeft w:val="640"/>
          <w:marRight w:val="0"/>
          <w:marTop w:val="0"/>
          <w:marBottom w:val="0"/>
          <w:divBdr>
            <w:top w:val="none" w:sz="0" w:space="0" w:color="auto"/>
            <w:left w:val="none" w:sz="0" w:space="0" w:color="auto"/>
            <w:bottom w:val="none" w:sz="0" w:space="0" w:color="auto"/>
            <w:right w:val="none" w:sz="0" w:space="0" w:color="auto"/>
          </w:divBdr>
        </w:div>
        <w:div w:id="1243684935">
          <w:marLeft w:val="640"/>
          <w:marRight w:val="0"/>
          <w:marTop w:val="0"/>
          <w:marBottom w:val="0"/>
          <w:divBdr>
            <w:top w:val="none" w:sz="0" w:space="0" w:color="auto"/>
            <w:left w:val="none" w:sz="0" w:space="0" w:color="auto"/>
            <w:bottom w:val="none" w:sz="0" w:space="0" w:color="auto"/>
            <w:right w:val="none" w:sz="0" w:space="0" w:color="auto"/>
          </w:divBdr>
        </w:div>
        <w:div w:id="1260409495">
          <w:marLeft w:val="640"/>
          <w:marRight w:val="0"/>
          <w:marTop w:val="0"/>
          <w:marBottom w:val="0"/>
          <w:divBdr>
            <w:top w:val="none" w:sz="0" w:space="0" w:color="auto"/>
            <w:left w:val="none" w:sz="0" w:space="0" w:color="auto"/>
            <w:bottom w:val="none" w:sz="0" w:space="0" w:color="auto"/>
            <w:right w:val="none" w:sz="0" w:space="0" w:color="auto"/>
          </w:divBdr>
        </w:div>
        <w:div w:id="1278223550">
          <w:marLeft w:val="640"/>
          <w:marRight w:val="0"/>
          <w:marTop w:val="0"/>
          <w:marBottom w:val="0"/>
          <w:divBdr>
            <w:top w:val="none" w:sz="0" w:space="0" w:color="auto"/>
            <w:left w:val="none" w:sz="0" w:space="0" w:color="auto"/>
            <w:bottom w:val="none" w:sz="0" w:space="0" w:color="auto"/>
            <w:right w:val="none" w:sz="0" w:space="0" w:color="auto"/>
          </w:divBdr>
        </w:div>
        <w:div w:id="1479497910">
          <w:marLeft w:val="640"/>
          <w:marRight w:val="0"/>
          <w:marTop w:val="0"/>
          <w:marBottom w:val="0"/>
          <w:divBdr>
            <w:top w:val="none" w:sz="0" w:space="0" w:color="auto"/>
            <w:left w:val="none" w:sz="0" w:space="0" w:color="auto"/>
            <w:bottom w:val="none" w:sz="0" w:space="0" w:color="auto"/>
            <w:right w:val="none" w:sz="0" w:space="0" w:color="auto"/>
          </w:divBdr>
        </w:div>
        <w:div w:id="1664158348">
          <w:marLeft w:val="640"/>
          <w:marRight w:val="0"/>
          <w:marTop w:val="0"/>
          <w:marBottom w:val="0"/>
          <w:divBdr>
            <w:top w:val="none" w:sz="0" w:space="0" w:color="auto"/>
            <w:left w:val="none" w:sz="0" w:space="0" w:color="auto"/>
            <w:bottom w:val="none" w:sz="0" w:space="0" w:color="auto"/>
            <w:right w:val="none" w:sz="0" w:space="0" w:color="auto"/>
          </w:divBdr>
        </w:div>
        <w:div w:id="1830517157">
          <w:marLeft w:val="640"/>
          <w:marRight w:val="0"/>
          <w:marTop w:val="0"/>
          <w:marBottom w:val="0"/>
          <w:divBdr>
            <w:top w:val="none" w:sz="0" w:space="0" w:color="auto"/>
            <w:left w:val="none" w:sz="0" w:space="0" w:color="auto"/>
            <w:bottom w:val="none" w:sz="0" w:space="0" w:color="auto"/>
            <w:right w:val="none" w:sz="0" w:space="0" w:color="auto"/>
          </w:divBdr>
        </w:div>
        <w:div w:id="1958945109">
          <w:marLeft w:val="640"/>
          <w:marRight w:val="0"/>
          <w:marTop w:val="0"/>
          <w:marBottom w:val="0"/>
          <w:divBdr>
            <w:top w:val="none" w:sz="0" w:space="0" w:color="auto"/>
            <w:left w:val="none" w:sz="0" w:space="0" w:color="auto"/>
            <w:bottom w:val="none" w:sz="0" w:space="0" w:color="auto"/>
            <w:right w:val="none" w:sz="0" w:space="0" w:color="auto"/>
          </w:divBdr>
        </w:div>
        <w:div w:id="2066248682">
          <w:marLeft w:val="640"/>
          <w:marRight w:val="0"/>
          <w:marTop w:val="0"/>
          <w:marBottom w:val="0"/>
          <w:divBdr>
            <w:top w:val="none" w:sz="0" w:space="0" w:color="auto"/>
            <w:left w:val="none" w:sz="0" w:space="0" w:color="auto"/>
            <w:bottom w:val="none" w:sz="0" w:space="0" w:color="auto"/>
            <w:right w:val="none" w:sz="0" w:space="0" w:color="auto"/>
          </w:divBdr>
        </w:div>
      </w:divsChild>
    </w:div>
    <w:div w:id="1774205271">
      <w:bodyDiv w:val="1"/>
      <w:marLeft w:val="0"/>
      <w:marRight w:val="0"/>
      <w:marTop w:val="0"/>
      <w:marBottom w:val="0"/>
      <w:divBdr>
        <w:top w:val="none" w:sz="0" w:space="0" w:color="auto"/>
        <w:left w:val="none" w:sz="0" w:space="0" w:color="auto"/>
        <w:bottom w:val="none" w:sz="0" w:space="0" w:color="auto"/>
        <w:right w:val="none" w:sz="0" w:space="0" w:color="auto"/>
      </w:divBdr>
    </w:div>
    <w:div w:id="1803497003">
      <w:bodyDiv w:val="1"/>
      <w:marLeft w:val="0"/>
      <w:marRight w:val="0"/>
      <w:marTop w:val="0"/>
      <w:marBottom w:val="0"/>
      <w:divBdr>
        <w:top w:val="none" w:sz="0" w:space="0" w:color="auto"/>
        <w:left w:val="none" w:sz="0" w:space="0" w:color="auto"/>
        <w:bottom w:val="none" w:sz="0" w:space="0" w:color="auto"/>
        <w:right w:val="none" w:sz="0" w:space="0" w:color="auto"/>
      </w:divBdr>
      <w:divsChild>
        <w:div w:id="66878132">
          <w:marLeft w:val="640"/>
          <w:marRight w:val="0"/>
          <w:marTop w:val="0"/>
          <w:marBottom w:val="0"/>
          <w:divBdr>
            <w:top w:val="none" w:sz="0" w:space="0" w:color="auto"/>
            <w:left w:val="none" w:sz="0" w:space="0" w:color="auto"/>
            <w:bottom w:val="none" w:sz="0" w:space="0" w:color="auto"/>
            <w:right w:val="none" w:sz="0" w:space="0" w:color="auto"/>
          </w:divBdr>
        </w:div>
        <w:div w:id="137188714">
          <w:marLeft w:val="640"/>
          <w:marRight w:val="0"/>
          <w:marTop w:val="0"/>
          <w:marBottom w:val="0"/>
          <w:divBdr>
            <w:top w:val="none" w:sz="0" w:space="0" w:color="auto"/>
            <w:left w:val="none" w:sz="0" w:space="0" w:color="auto"/>
            <w:bottom w:val="none" w:sz="0" w:space="0" w:color="auto"/>
            <w:right w:val="none" w:sz="0" w:space="0" w:color="auto"/>
          </w:divBdr>
        </w:div>
        <w:div w:id="162671272">
          <w:marLeft w:val="640"/>
          <w:marRight w:val="0"/>
          <w:marTop w:val="0"/>
          <w:marBottom w:val="0"/>
          <w:divBdr>
            <w:top w:val="none" w:sz="0" w:space="0" w:color="auto"/>
            <w:left w:val="none" w:sz="0" w:space="0" w:color="auto"/>
            <w:bottom w:val="none" w:sz="0" w:space="0" w:color="auto"/>
            <w:right w:val="none" w:sz="0" w:space="0" w:color="auto"/>
          </w:divBdr>
        </w:div>
        <w:div w:id="185366644">
          <w:marLeft w:val="640"/>
          <w:marRight w:val="0"/>
          <w:marTop w:val="0"/>
          <w:marBottom w:val="0"/>
          <w:divBdr>
            <w:top w:val="none" w:sz="0" w:space="0" w:color="auto"/>
            <w:left w:val="none" w:sz="0" w:space="0" w:color="auto"/>
            <w:bottom w:val="none" w:sz="0" w:space="0" w:color="auto"/>
            <w:right w:val="none" w:sz="0" w:space="0" w:color="auto"/>
          </w:divBdr>
        </w:div>
        <w:div w:id="325128921">
          <w:marLeft w:val="640"/>
          <w:marRight w:val="0"/>
          <w:marTop w:val="0"/>
          <w:marBottom w:val="0"/>
          <w:divBdr>
            <w:top w:val="none" w:sz="0" w:space="0" w:color="auto"/>
            <w:left w:val="none" w:sz="0" w:space="0" w:color="auto"/>
            <w:bottom w:val="none" w:sz="0" w:space="0" w:color="auto"/>
            <w:right w:val="none" w:sz="0" w:space="0" w:color="auto"/>
          </w:divBdr>
        </w:div>
        <w:div w:id="359206578">
          <w:marLeft w:val="640"/>
          <w:marRight w:val="0"/>
          <w:marTop w:val="0"/>
          <w:marBottom w:val="0"/>
          <w:divBdr>
            <w:top w:val="none" w:sz="0" w:space="0" w:color="auto"/>
            <w:left w:val="none" w:sz="0" w:space="0" w:color="auto"/>
            <w:bottom w:val="none" w:sz="0" w:space="0" w:color="auto"/>
            <w:right w:val="none" w:sz="0" w:space="0" w:color="auto"/>
          </w:divBdr>
        </w:div>
        <w:div w:id="409037677">
          <w:marLeft w:val="640"/>
          <w:marRight w:val="0"/>
          <w:marTop w:val="0"/>
          <w:marBottom w:val="0"/>
          <w:divBdr>
            <w:top w:val="none" w:sz="0" w:space="0" w:color="auto"/>
            <w:left w:val="none" w:sz="0" w:space="0" w:color="auto"/>
            <w:bottom w:val="none" w:sz="0" w:space="0" w:color="auto"/>
            <w:right w:val="none" w:sz="0" w:space="0" w:color="auto"/>
          </w:divBdr>
        </w:div>
        <w:div w:id="442460160">
          <w:marLeft w:val="640"/>
          <w:marRight w:val="0"/>
          <w:marTop w:val="0"/>
          <w:marBottom w:val="0"/>
          <w:divBdr>
            <w:top w:val="none" w:sz="0" w:space="0" w:color="auto"/>
            <w:left w:val="none" w:sz="0" w:space="0" w:color="auto"/>
            <w:bottom w:val="none" w:sz="0" w:space="0" w:color="auto"/>
            <w:right w:val="none" w:sz="0" w:space="0" w:color="auto"/>
          </w:divBdr>
        </w:div>
        <w:div w:id="496192486">
          <w:marLeft w:val="640"/>
          <w:marRight w:val="0"/>
          <w:marTop w:val="0"/>
          <w:marBottom w:val="0"/>
          <w:divBdr>
            <w:top w:val="none" w:sz="0" w:space="0" w:color="auto"/>
            <w:left w:val="none" w:sz="0" w:space="0" w:color="auto"/>
            <w:bottom w:val="none" w:sz="0" w:space="0" w:color="auto"/>
            <w:right w:val="none" w:sz="0" w:space="0" w:color="auto"/>
          </w:divBdr>
        </w:div>
        <w:div w:id="528027007">
          <w:marLeft w:val="640"/>
          <w:marRight w:val="0"/>
          <w:marTop w:val="0"/>
          <w:marBottom w:val="0"/>
          <w:divBdr>
            <w:top w:val="none" w:sz="0" w:space="0" w:color="auto"/>
            <w:left w:val="none" w:sz="0" w:space="0" w:color="auto"/>
            <w:bottom w:val="none" w:sz="0" w:space="0" w:color="auto"/>
            <w:right w:val="none" w:sz="0" w:space="0" w:color="auto"/>
          </w:divBdr>
        </w:div>
        <w:div w:id="789475464">
          <w:marLeft w:val="640"/>
          <w:marRight w:val="0"/>
          <w:marTop w:val="0"/>
          <w:marBottom w:val="0"/>
          <w:divBdr>
            <w:top w:val="none" w:sz="0" w:space="0" w:color="auto"/>
            <w:left w:val="none" w:sz="0" w:space="0" w:color="auto"/>
            <w:bottom w:val="none" w:sz="0" w:space="0" w:color="auto"/>
            <w:right w:val="none" w:sz="0" w:space="0" w:color="auto"/>
          </w:divBdr>
        </w:div>
        <w:div w:id="913927288">
          <w:marLeft w:val="640"/>
          <w:marRight w:val="0"/>
          <w:marTop w:val="0"/>
          <w:marBottom w:val="0"/>
          <w:divBdr>
            <w:top w:val="none" w:sz="0" w:space="0" w:color="auto"/>
            <w:left w:val="none" w:sz="0" w:space="0" w:color="auto"/>
            <w:bottom w:val="none" w:sz="0" w:space="0" w:color="auto"/>
            <w:right w:val="none" w:sz="0" w:space="0" w:color="auto"/>
          </w:divBdr>
        </w:div>
        <w:div w:id="1035304479">
          <w:marLeft w:val="640"/>
          <w:marRight w:val="0"/>
          <w:marTop w:val="0"/>
          <w:marBottom w:val="0"/>
          <w:divBdr>
            <w:top w:val="none" w:sz="0" w:space="0" w:color="auto"/>
            <w:left w:val="none" w:sz="0" w:space="0" w:color="auto"/>
            <w:bottom w:val="none" w:sz="0" w:space="0" w:color="auto"/>
            <w:right w:val="none" w:sz="0" w:space="0" w:color="auto"/>
          </w:divBdr>
        </w:div>
        <w:div w:id="1050150449">
          <w:marLeft w:val="640"/>
          <w:marRight w:val="0"/>
          <w:marTop w:val="0"/>
          <w:marBottom w:val="0"/>
          <w:divBdr>
            <w:top w:val="none" w:sz="0" w:space="0" w:color="auto"/>
            <w:left w:val="none" w:sz="0" w:space="0" w:color="auto"/>
            <w:bottom w:val="none" w:sz="0" w:space="0" w:color="auto"/>
            <w:right w:val="none" w:sz="0" w:space="0" w:color="auto"/>
          </w:divBdr>
        </w:div>
        <w:div w:id="1113478243">
          <w:marLeft w:val="640"/>
          <w:marRight w:val="0"/>
          <w:marTop w:val="0"/>
          <w:marBottom w:val="0"/>
          <w:divBdr>
            <w:top w:val="none" w:sz="0" w:space="0" w:color="auto"/>
            <w:left w:val="none" w:sz="0" w:space="0" w:color="auto"/>
            <w:bottom w:val="none" w:sz="0" w:space="0" w:color="auto"/>
            <w:right w:val="none" w:sz="0" w:space="0" w:color="auto"/>
          </w:divBdr>
        </w:div>
        <w:div w:id="1128738409">
          <w:marLeft w:val="640"/>
          <w:marRight w:val="0"/>
          <w:marTop w:val="0"/>
          <w:marBottom w:val="0"/>
          <w:divBdr>
            <w:top w:val="none" w:sz="0" w:space="0" w:color="auto"/>
            <w:left w:val="none" w:sz="0" w:space="0" w:color="auto"/>
            <w:bottom w:val="none" w:sz="0" w:space="0" w:color="auto"/>
            <w:right w:val="none" w:sz="0" w:space="0" w:color="auto"/>
          </w:divBdr>
        </w:div>
        <w:div w:id="1169060675">
          <w:marLeft w:val="640"/>
          <w:marRight w:val="0"/>
          <w:marTop w:val="0"/>
          <w:marBottom w:val="0"/>
          <w:divBdr>
            <w:top w:val="none" w:sz="0" w:space="0" w:color="auto"/>
            <w:left w:val="none" w:sz="0" w:space="0" w:color="auto"/>
            <w:bottom w:val="none" w:sz="0" w:space="0" w:color="auto"/>
            <w:right w:val="none" w:sz="0" w:space="0" w:color="auto"/>
          </w:divBdr>
        </w:div>
        <w:div w:id="1235315069">
          <w:marLeft w:val="640"/>
          <w:marRight w:val="0"/>
          <w:marTop w:val="0"/>
          <w:marBottom w:val="0"/>
          <w:divBdr>
            <w:top w:val="none" w:sz="0" w:space="0" w:color="auto"/>
            <w:left w:val="none" w:sz="0" w:space="0" w:color="auto"/>
            <w:bottom w:val="none" w:sz="0" w:space="0" w:color="auto"/>
            <w:right w:val="none" w:sz="0" w:space="0" w:color="auto"/>
          </w:divBdr>
        </w:div>
        <w:div w:id="1277714348">
          <w:marLeft w:val="640"/>
          <w:marRight w:val="0"/>
          <w:marTop w:val="0"/>
          <w:marBottom w:val="0"/>
          <w:divBdr>
            <w:top w:val="none" w:sz="0" w:space="0" w:color="auto"/>
            <w:left w:val="none" w:sz="0" w:space="0" w:color="auto"/>
            <w:bottom w:val="none" w:sz="0" w:space="0" w:color="auto"/>
            <w:right w:val="none" w:sz="0" w:space="0" w:color="auto"/>
          </w:divBdr>
        </w:div>
        <w:div w:id="1306542257">
          <w:marLeft w:val="640"/>
          <w:marRight w:val="0"/>
          <w:marTop w:val="0"/>
          <w:marBottom w:val="0"/>
          <w:divBdr>
            <w:top w:val="none" w:sz="0" w:space="0" w:color="auto"/>
            <w:left w:val="none" w:sz="0" w:space="0" w:color="auto"/>
            <w:bottom w:val="none" w:sz="0" w:space="0" w:color="auto"/>
            <w:right w:val="none" w:sz="0" w:space="0" w:color="auto"/>
          </w:divBdr>
        </w:div>
        <w:div w:id="1467628664">
          <w:marLeft w:val="640"/>
          <w:marRight w:val="0"/>
          <w:marTop w:val="0"/>
          <w:marBottom w:val="0"/>
          <w:divBdr>
            <w:top w:val="none" w:sz="0" w:space="0" w:color="auto"/>
            <w:left w:val="none" w:sz="0" w:space="0" w:color="auto"/>
            <w:bottom w:val="none" w:sz="0" w:space="0" w:color="auto"/>
            <w:right w:val="none" w:sz="0" w:space="0" w:color="auto"/>
          </w:divBdr>
        </w:div>
        <w:div w:id="1545098637">
          <w:marLeft w:val="640"/>
          <w:marRight w:val="0"/>
          <w:marTop w:val="0"/>
          <w:marBottom w:val="0"/>
          <w:divBdr>
            <w:top w:val="none" w:sz="0" w:space="0" w:color="auto"/>
            <w:left w:val="none" w:sz="0" w:space="0" w:color="auto"/>
            <w:bottom w:val="none" w:sz="0" w:space="0" w:color="auto"/>
            <w:right w:val="none" w:sz="0" w:space="0" w:color="auto"/>
          </w:divBdr>
        </w:div>
        <w:div w:id="1595553460">
          <w:marLeft w:val="640"/>
          <w:marRight w:val="0"/>
          <w:marTop w:val="0"/>
          <w:marBottom w:val="0"/>
          <w:divBdr>
            <w:top w:val="none" w:sz="0" w:space="0" w:color="auto"/>
            <w:left w:val="none" w:sz="0" w:space="0" w:color="auto"/>
            <w:bottom w:val="none" w:sz="0" w:space="0" w:color="auto"/>
            <w:right w:val="none" w:sz="0" w:space="0" w:color="auto"/>
          </w:divBdr>
        </w:div>
        <w:div w:id="1657031823">
          <w:marLeft w:val="640"/>
          <w:marRight w:val="0"/>
          <w:marTop w:val="0"/>
          <w:marBottom w:val="0"/>
          <w:divBdr>
            <w:top w:val="none" w:sz="0" w:space="0" w:color="auto"/>
            <w:left w:val="none" w:sz="0" w:space="0" w:color="auto"/>
            <w:bottom w:val="none" w:sz="0" w:space="0" w:color="auto"/>
            <w:right w:val="none" w:sz="0" w:space="0" w:color="auto"/>
          </w:divBdr>
        </w:div>
        <w:div w:id="1676492925">
          <w:marLeft w:val="640"/>
          <w:marRight w:val="0"/>
          <w:marTop w:val="0"/>
          <w:marBottom w:val="0"/>
          <w:divBdr>
            <w:top w:val="none" w:sz="0" w:space="0" w:color="auto"/>
            <w:left w:val="none" w:sz="0" w:space="0" w:color="auto"/>
            <w:bottom w:val="none" w:sz="0" w:space="0" w:color="auto"/>
            <w:right w:val="none" w:sz="0" w:space="0" w:color="auto"/>
          </w:divBdr>
        </w:div>
        <w:div w:id="1695154405">
          <w:marLeft w:val="640"/>
          <w:marRight w:val="0"/>
          <w:marTop w:val="0"/>
          <w:marBottom w:val="0"/>
          <w:divBdr>
            <w:top w:val="none" w:sz="0" w:space="0" w:color="auto"/>
            <w:left w:val="none" w:sz="0" w:space="0" w:color="auto"/>
            <w:bottom w:val="none" w:sz="0" w:space="0" w:color="auto"/>
            <w:right w:val="none" w:sz="0" w:space="0" w:color="auto"/>
          </w:divBdr>
        </w:div>
        <w:div w:id="1798640828">
          <w:marLeft w:val="640"/>
          <w:marRight w:val="0"/>
          <w:marTop w:val="0"/>
          <w:marBottom w:val="0"/>
          <w:divBdr>
            <w:top w:val="none" w:sz="0" w:space="0" w:color="auto"/>
            <w:left w:val="none" w:sz="0" w:space="0" w:color="auto"/>
            <w:bottom w:val="none" w:sz="0" w:space="0" w:color="auto"/>
            <w:right w:val="none" w:sz="0" w:space="0" w:color="auto"/>
          </w:divBdr>
        </w:div>
        <w:div w:id="1834562437">
          <w:marLeft w:val="640"/>
          <w:marRight w:val="0"/>
          <w:marTop w:val="0"/>
          <w:marBottom w:val="0"/>
          <w:divBdr>
            <w:top w:val="none" w:sz="0" w:space="0" w:color="auto"/>
            <w:left w:val="none" w:sz="0" w:space="0" w:color="auto"/>
            <w:bottom w:val="none" w:sz="0" w:space="0" w:color="auto"/>
            <w:right w:val="none" w:sz="0" w:space="0" w:color="auto"/>
          </w:divBdr>
        </w:div>
        <w:div w:id="1837108224">
          <w:marLeft w:val="640"/>
          <w:marRight w:val="0"/>
          <w:marTop w:val="0"/>
          <w:marBottom w:val="0"/>
          <w:divBdr>
            <w:top w:val="none" w:sz="0" w:space="0" w:color="auto"/>
            <w:left w:val="none" w:sz="0" w:space="0" w:color="auto"/>
            <w:bottom w:val="none" w:sz="0" w:space="0" w:color="auto"/>
            <w:right w:val="none" w:sz="0" w:space="0" w:color="auto"/>
          </w:divBdr>
        </w:div>
        <w:div w:id="1903246632">
          <w:marLeft w:val="640"/>
          <w:marRight w:val="0"/>
          <w:marTop w:val="0"/>
          <w:marBottom w:val="0"/>
          <w:divBdr>
            <w:top w:val="none" w:sz="0" w:space="0" w:color="auto"/>
            <w:left w:val="none" w:sz="0" w:space="0" w:color="auto"/>
            <w:bottom w:val="none" w:sz="0" w:space="0" w:color="auto"/>
            <w:right w:val="none" w:sz="0" w:space="0" w:color="auto"/>
          </w:divBdr>
        </w:div>
        <w:div w:id="2073653341">
          <w:marLeft w:val="640"/>
          <w:marRight w:val="0"/>
          <w:marTop w:val="0"/>
          <w:marBottom w:val="0"/>
          <w:divBdr>
            <w:top w:val="none" w:sz="0" w:space="0" w:color="auto"/>
            <w:left w:val="none" w:sz="0" w:space="0" w:color="auto"/>
            <w:bottom w:val="none" w:sz="0" w:space="0" w:color="auto"/>
            <w:right w:val="none" w:sz="0" w:space="0" w:color="auto"/>
          </w:divBdr>
        </w:div>
        <w:div w:id="2100715677">
          <w:marLeft w:val="640"/>
          <w:marRight w:val="0"/>
          <w:marTop w:val="0"/>
          <w:marBottom w:val="0"/>
          <w:divBdr>
            <w:top w:val="none" w:sz="0" w:space="0" w:color="auto"/>
            <w:left w:val="none" w:sz="0" w:space="0" w:color="auto"/>
            <w:bottom w:val="none" w:sz="0" w:space="0" w:color="auto"/>
            <w:right w:val="none" w:sz="0" w:space="0" w:color="auto"/>
          </w:divBdr>
        </w:div>
      </w:divsChild>
    </w:div>
    <w:div w:id="1806314059">
      <w:bodyDiv w:val="1"/>
      <w:marLeft w:val="0"/>
      <w:marRight w:val="0"/>
      <w:marTop w:val="0"/>
      <w:marBottom w:val="0"/>
      <w:divBdr>
        <w:top w:val="none" w:sz="0" w:space="0" w:color="auto"/>
        <w:left w:val="none" w:sz="0" w:space="0" w:color="auto"/>
        <w:bottom w:val="none" w:sz="0" w:space="0" w:color="auto"/>
        <w:right w:val="none" w:sz="0" w:space="0" w:color="auto"/>
      </w:divBdr>
    </w:div>
    <w:div w:id="1814983708">
      <w:bodyDiv w:val="1"/>
      <w:marLeft w:val="0"/>
      <w:marRight w:val="0"/>
      <w:marTop w:val="0"/>
      <w:marBottom w:val="0"/>
      <w:divBdr>
        <w:top w:val="none" w:sz="0" w:space="0" w:color="auto"/>
        <w:left w:val="none" w:sz="0" w:space="0" w:color="auto"/>
        <w:bottom w:val="none" w:sz="0" w:space="0" w:color="auto"/>
        <w:right w:val="none" w:sz="0" w:space="0" w:color="auto"/>
      </w:divBdr>
    </w:div>
    <w:div w:id="1819346154">
      <w:bodyDiv w:val="1"/>
      <w:marLeft w:val="0"/>
      <w:marRight w:val="0"/>
      <w:marTop w:val="0"/>
      <w:marBottom w:val="0"/>
      <w:divBdr>
        <w:top w:val="none" w:sz="0" w:space="0" w:color="auto"/>
        <w:left w:val="none" w:sz="0" w:space="0" w:color="auto"/>
        <w:bottom w:val="none" w:sz="0" w:space="0" w:color="auto"/>
        <w:right w:val="none" w:sz="0" w:space="0" w:color="auto"/>
      </w:divBdr>
    </w:div>
    <w:div w:id="1828551630">
      <w:bodyDiv w:val="1"/>
      <w:marLeft w:val="0"/>
      <w:marRight w:val="0"/>
      <w:marTop w:val="0"/>
      <w:marBottom w:val="0"/>
      <w:divBdr>
        <w:top w:val="none" w:sz="0" w:space="0" w:color="auto"/>
        <w:left w:val="none" w:sz="0" w:space="0" w:color="auto"/>
        <w:bottom w:val="none" w:sz="0" w:space="0" w:color="auto"/>
        <w:right w:val="none" w:sz="0" w:space="0" w:color="auto"/>
      </w:divBdr>
      <w:divsChild>
        <w:div w:id="92479992">
          <w:marLeft w:val="640"/>
          <w:marRight w:val="0"/>
          <w:marTop w:val="0"/>
          <w:marBottom w:val="0"/>
          <w:divBdr>
            <w:top w:val="none" w:sz="0" w:space="0" w:color="auto"/>
            <w:left w:val="none" w:sz="0" w:space="0" w:color="auto"/>
            <w:bottom w:val="none" w:sz="0" w:space="0" w:color="auto"/>
            <w:right w:val="none" w:sz="0" w:space="0" w:color="auto"/>
          </w:divBdr>
        </w:div>
        <w:div w:id="136798523">
          <w:marLeft w:val="640"/>
          <w:marRight w:val="0"/>
          <w:marTop w:val="0"/>
          <w:marBottom w:val="0"/>
          <w:divBdr>
            <w:top w:val="none" w:sz="0" w:space="0" w:color="auto"/>
            <w:left w:val="none" w:sz="0" w:space="0" w:color="auto"/>
            <w:bottom w:val="none" w:sz="0" w:space="0" w:color="auto"/>
            <w:right w:val="none" w:sz="0" w:space="0" w:color="auto"/>
          </w:divBdr>
        </w:div>
        <w:div w:id="153421303">
          <w:marLeft w:val="640"/>
          <w:marRight w:val="0"/>
          <w:marTop w:val="0"/>
          <w:marBottom w:val="0"/>
          <w:divBdr>
            <w:top w:val="none" w:sz="0" w:space="0" w:color="auto"/>
            <w:left w:val="none" w:sz="0" w:space="0" w:color="auto"/>
            <w:bottom w:val="none" w:sz="0" w:space="0" w:color="auto"/>
            <w:right w:val="none" w:sz="0" w:space="0" w:color="auto"/>
          </w:divBdr>
        </w:div>
        <w:div w:id="379018416">
          <w:marLeft w:val="640"/>
          <w:marRight w:val="0"/>
          <w:marTop w:val="0"/>
          <w:marBottom w:val="0"/>
          <w:divBdr>
            <w:top w:val="none" w:sz="0" w:space="0" w:color="auto"/>
            <w:left w:val="none" w:sz="0" w:space="0" w:color="auto"/>
            <w:bottom w:val="none" w:sz="0" w:space="0" w:color="auto"/>
            <w:right w:val="none" w:sz="0" w:space="0" w:color="auto"/>
          </w:divBdr>
        </w:div>
        <w:div w:id="466708547">
          <w:marLeft w:val="640"/>
          <w:marRight w:val="0"/>
          <w:marTop w:val="0"/>
          <w:marBottom w:val="0"/>
          <w:divBdr>
            <w:top w:val="none" w:sz="0" w:space="0" w:color="auto"/>
            <w:left w:val="none" w:sz="0" w:space="0" w:color="auto"/>
            <w:bottom w:val="none" w:sz="0" w:space="0" w:color="auto"/>
            <w:right w:val="none" w:sz="0" w:space="0" w:color="auto"/>
          </w:divBdr>
        </w:div>
        <w:div w:id="554203383">
          <w:marLeft w:val="640"/>
          <w:marRight w:val="0"/>
          <w:marTop w:val="0"/>
          <w:marBottom w:val="0"/>
          <w:divBdr>
            <w:top w:val="none" w:sz="0" w:space="0" w:color="auto"/>
            <w:left w:val="none" w:sz="0" w:space="0" w:color="auto"/>
            <w:bottom w:val="none" w:sz="0" w:space="0" w:color="auto"/>
            <w:right w:val="none" w:sz="0" w:space="0" w:color="auto"/>
          </w:divBdr>
        </w:div>
        <w:div w:id="570506051">
          <w:marLeft w:val="640"/>
          <w:marRight w:val="0"/>
          <w:marTop w:val="0"/>
          <w:marBottom w:val="0"/>
          <w:divBdr>
            <w:top w:val="none" w:sz="0" w:space="0" w:color="auto"/>
            <w:left w:val="none" w:sz="0" w:space="0" w:color="auto"/>
            <w:bottom w:val="none" w:sz="0" w:space="0" w:color="auto"/>
            <w:right w:val="none" w:sz="0" w:space="0" w:color="auto"/>
          </w:divBdr>
        </w:div>
        <w:div w:id="623002028">
          <w:marLeft w:val="640"/>
          <w:marRight w:val="0"/>
          <w:marTop w:val="0"/>
          <w:marBottom w:val="0"/>
          <w:divBdr>
            <w:top w:val="none" w:sz="0" w:space="0" w:color="auto"/>
            <w:left w:val="none" w:sz="0" w:space="0" w:color="auto"/>
            <w:bottom w:val="none" w:sz="0" w:space="0" w:color="auto"/>
            <w:right w:val="none" w:sz="0" w:space="0" w:color="auto"/>
          </w:divBdr>
        </w:div>
        <w:div w:id="764615688">
          <w:marLeft w:val="640"/>
          <w:marRight w:val="0"/>
          <w:marTop w:val="0"/>
          <w:marBottom w:val="0"/>
          <w:divBdr>
            <w:top w:val="none" w:sz="0" w:space="0" w:color="auto"/>
            <w:left w:val="none" w:sz="0" w:space="0" w:color="auto"/>
            <w:bottom w:val="none" w:sz="0" w:space="0" w:color="auto"/>
            <w:right w:val="none" w:sz="0" w:space="0" w:color="auto"/>
          </w:divBdr>
        </w:div>
        <w:div w:id="784429378">
          <w:marLeft w:val="640"/>
          <w:marRight w:val="0"/>
          <w:marTop w:val="0"/>
          <w:marBottom w:val="0"/>
          <w:divBdr>
            <w:top w:val="none" w:sz="0" w:space="0" w:color="auto"/>
            <w:left w:val="none" w:sz="0" w:space="0" w:color="auto"/>
            <w:bottom w:val="none" w:sz="0" w:space="0" w:color="auto"/>
            <w:right w:val="none" w:sz="0" w:space="0" w:color="auto"/>
          </w:divBdr>
        </w:div>
        <w:div w:id="843321640">
          <w:marLeft w:val="640"/>
          <w:marRight w:val="0"/>
          <w:marTop w:val="0"/>
          <w:marBottom w:val="0"/>
          <w:divBdr>
            <w:top w:val="none" w:sz="0" w:space="0" w:color="auto"/>
            <w:left w:val="none" w:sz="0" w:space="0" w:color="auto"/>
            <w:bottom w:val="none" w:sz="0" w:space="0" w:color="auto"/>
            <w:right w:val="none" w:sz="0" w:space="0" w:color="auto"/>
          </w:divBdr>
        </w:div>
        <w:div w:id="852189105">
          <w:marLeft w:val="640"/>
          <w:marRight w:val="0"/>
          <w:marTop w:val="0"/>
          <w:marBottom w:val="0"/>
          <w:divBdr>
            <w:top w:val="none" w:sz="0" w:space="0" w:color="auto"/>
            <w:left w:val="none" w:sz="0" w:space="0" w:color="auto"/>
            <w:bottom w:val="none" w:sz="0" w:space="0" w:color="auto"/>
            <w:right w:val="none" w:sz="0" w:space="0" w:color="auto"/>
          </w:divBdr>
        </w:div>
        <w:div w:id="920720829">
          <w:marLeft w:val="640"/>
          <w:marRight w:val="0"/>
          <w:marTop w:val="0"/>
          <w:marBottom w:val="0"/>
          <w:divBdr>
            <w:top w:val="none" w:sz="0" w:space="0" w:color="auto"/>
            <w:left w:val="none" w:sz="0" w:space="0" w:color="auto"/>
            <w:bottom w:val="none" w:sz="0" w:space="0" w:color="auto"/>
            <w:right w:val="none" w:sz="0" w:space="0" w:color="auto"/>
          </w:divBdr>
        </w:div>
        <w:div w:id="974723568">
          <w:marLeft w:val="640"/>
          <w:marRight w:val="0"/>
          <w:marTop w:val="0"/>
          <w:marBottom w:val="0"/>
          <w:divBdr>
            <w:top w:val="none" w:sz="0" w:space="0" w:color="auto"/>
            <w:left w:val="none" w:sz="0" w:space="0" w:color="auto"/>
            <w:bottom w:val="none" w:sz="0" w:space="0" w:color="auto"/>
            <w:right w:val="none" w:sz="0" w:space="0" w:color="auto"/>
          </w:divBdr>
        </w:div>
        <w:div w:id="1114714977">
          <w:marLeft w:val="640"/>
          <w:marRight w:val="0"/>
          <w:marTop w:val="0"/>
          <w:marBottom w:val="0"/>
          <w:divBdr>
            <w:top w:val="none" w:sz="0" w:space="0" w:color="auto"/>
            <w:left w:val="none" w:sz="0" w:space="0" w:color="auto"/>
            <w:bottom w:val="none" w:sz="0" w:space="0" w:color="auto"/>
            <w:right w:val="none" w:sz="0" w:space="0" w:color="auto"/>
          </w:divBdr>
        </w:div>
        <w:div w:id="1197232620">
          <w:marLeft w:val="640"/>
          <w:marRight w:val="0"/>
          <w:marTop w:val="0"/>
          <w:marBottom w:val="0"/>
          <w:divBdr>
            <w:top w:val="none" w:sz="0" w:space="0" w:color="auto"/>
            <w:left w:val="none" w:sz="0" w:space="0" w:color="auto"/>
            <w:bottom w:val="none" w:sz="0" w:space="0" w:color="auto"/>
            <w:right w:val="none" w:sz="0" w:space="0" w:color="auto"/>
          </w:divBdr>
        </w:div>
        <w:div w:id="1249080201">
          <w:marLeft w:val="640"/>
          <w:marRight w:val="0"/>
          <w:marTop w:val="0"/>
          <w:marBottom w:val="0"/>
          <w:divBdr>
            <w:top w:val="none" w:sz="0" w:space="0" w:color="auto"/>
            <w:left w:val="none" w:sz="0" w:space="0" w:color="auto"/>
            <w:bottom w:val="none" w:sz="0" w:space="0" w:color="auto"/>
            <w:right w:val="none" w:sz="0" w:space="0" w:color="auto"/>
          </w:divBdr>
        </w:div>
        <w:div w:id="1327127679">
          <w:marLeft w:val="640"/>
          <w:marRight w:val="0"/>
          <w:marTop w:val="0"/>
          <w:marBottom w:val="0"/>
          <w:divBdr>
            <w:top w:val="none" w:sz="0" w:space="0" w:color="auto"/>
            <w:left w:val="none" w:sz="0" w:space="0" w:color="auto"/>
            <w:bottom w:val="none" w:sz="0" w:space="0" w:color="auto"/>
            <w:right w:val="none" w:sz="0" w:space="0" w:color="auto"/>
          </w:divBdr>
        </w:div>
        <w:div w:id="1368338212">
          <w:marLeft w:val="640"/>
          <w:marRight w:val="0"/>
          <w:marTop w:val="0"/>
          <w:marBottom w:val="0"/>
          <w:divBdr>
            <w:top w:val="none" w:sz="0" w:space="0" w:color="auto"/>
            <w:left w:val="none" w:sz="0" w:space="0" w:color="auto"/>
            <w:bottom w:val="none" w:sz="0" w:space="0" w:color="auto"/>
            <w:right w:val="none" w:sz="0" w:space="0" w:color="auto"/>
          </w:divBdr>
        </w:div>
        <w:div w:id="1429496432">
          <w:marLeft w:val="640"/>
          <w:marRight w:val="0"/>
          <w:marTop w:val="0"/>
          <w:marBottom w:val="0"/>
          <w:divBdr>
            <w:top w:val="none" w:sz="0" w:space="0" w:color="auto"/>
            <w:left w:val="none" w:sz="0" w:space="0" w:color="auto"/>
            <w:bottom w:val="none" w:sz="0" w:space="0" w:color="auto"/>
            <w:right w:val="none" w:sz="0" w:space="0" w:color="auto"/>
          </w:divBdr>
        </w:div>
        <w:div w:id="1431580423">
          <w:marLeft w:val="640"/>
          <w:marRight w:val="0"/>
          <w:marTop w:val="0"/>
          <w:marBottom w:val="0"/>
          <w:divBdr>
            <w:top w:val="none" w:sz="0" w:space="0" w:color="auto"/>
            <w:left w:val="none" w:sz="0" w:space="0" w:color="auto"/>
            <w:bottom w:val="none" w:sz="0" w:space="0" w:color="auto"/>
            <w:right w:val="none" w:sz="0" w:space="0" w:color="auto"/>
          </w:divBdr>
        </w:div>
        <w:div w:id="1504317415">
          <w:marLeft w:val="640"/>
          <w:marRight w:val="0"/>
          <w:marTop w:val="0"/>
          <w:marBottom w:val="0"/>
          <w:divBdr>
            <w:top w:val="none" w:sz="0" w:space="0" w:color="auto"/>
            <w:left w:val="none" w:sz="0" w:space="0" w:color="auto"/>
            <w:bottom w:val="none" w:sz="0" w:space="0" w:color="auto"/>
            <w:right w:val="none" w:sz="0" w:space="0" w:color="auto"/>
          </w:divBdr>
        </w:div>
        <w:div w:id="1587154824">
          <w:marLeft w:val="640"/>
          <w:marRight w:val="0"/>
          <w:marTop w:val="0"/>
          <w:marBottom w:val="0"/>
          <w:divBdr>
            <w:top w:val="none" w:sz="0" w:space="0" w:color="auto"/>
            <w:left w:val="none" w:sz="0" w:space="0" w:color="auto"/>
            <w:bottom w:val="none" w:sz="0" w:space="0" w:color="auto"/>
            <w:right w:val="none" w:sz="0" w:space="0" w:color="auto"/>
          </w:divBdr>
        </w:div>
        <w:div w:id="1604799755">
          <w:marLeft w:val="640"/>
          <w:marRight w:val="0"/>
          <w:marTop w:val="0"/>
          <w:marBottom w:val="0"/>
          <w:divBdr>
            <w:top w:val="none" w:sz="0" w:space="0" w:color="auto"/>
            <w:left w:val="none" w:sz="0" w:space="0" w:color="auto"/>
            <w:bottom w:val="none" w:sz="0" w:space="0" w:color="auto"/>
            <w:right w:val="none" w:sz="0" w:space="0" w:color="auto"/>
          </w:divBdr>
        </w:div>
        <w:div w:id="1672492585">
          <w:marLeft w:val="640"/>
          <w:marRight w:val="0"/>
          <w:marTop w:val="0"/>
          <w:marBottom w:val="0"/>
          <w:divBdr>
            <w:top w:val="none" w:sz="0" w:space="0" w:color="auto"/>
            <w:left w:val="none" w:sz="0" w:space="0" w:color="auto"/>
            <w:bottom w:val="none" w:sz="0" w:space="0" w:color="auto"/>
            <w:right w:val="none" w:sz="0" w:space="0" w:color="auto"/>
          </w:divBdr>
        </w:div>
        <w:div w:id="1686902268">
          <w:marLeft w:val="640"/>
          <w:marRight w:val="0"/>
          <w:marTop w:val="0"/>
          <w:marBottom w:val="0"/>
          <w:divBdr>
            <w:top w:val="none" w:sz="0" w:space="0" w:color="auto"/>
            <w:left w:val="none" w:sz="0" w:space="0" w:color="auto"/>
            <w:bottom w:val="none" w:sz="0" w:space="0" w:color="auto"/>
            <w:right w:val="none" w:sz="0" w:space="0" w:color="auto"/>
          </w:divBdr>
        </w:div>
        <w:div w:id="1691057970">
          <w:marLeft w:val="640"/>
          <w:marRight w:val="0"/>
          <w:marTop w:val="0"/>
          <w:marBottom w:val="0"/>
          <w:divBdr>
            <w:top w:val="none" w:sz="0" w:space="0" w:color="auto"/>
            <w:left w:val="none" w:sz="0" w:space="0" w:color="auto"/>
            <w:bottom w:val="none" w:sz="0" w:space="0" w:color="auto"/>
            <w:right w:val="none" w:sz="0" w:space="0" w:color="auto"/>
          </w:divBdr>
        </w:div>
        <w:div w:id="1750733346">
          <w:marLeft w:val="640"/>
          <w:marRight w:val="0"/>
          <w:marTop w:val="0"/>
          <w:marBottom w:val="0"/>
          <w:divBdr>
            <w:top w:val="none" w:sz="0" w:space="0" w:color="auto"/>
            <w:left w:val="none" w:sz="0" w:space="0" w:color="auto"/>
            <w:bottom w:val="none" w:sz="0" w:space="0" w:color="auto"/>
            <w:right w:val="none" w:sz="0" w:space="0" w:color="auto"/>
          </w:divBdr>
        </w:div>
        <w:div w:id="1817330956">
          <w:marLeft w:val="640"/>
          <w:marRight w:val="0"/>
          <w:marTop w:val="0"/>
          <w:marBottom w:val="0"/>
          <w:divBdr>
            <w:top w:val="none" w:sz="0" w:space="0" w:color="auto"/>
            <w:left w:val="none" w:sz="0" w:space="0" w:color="auto"/>
            <w:bottom w:val="none" w:sz="0" w:space="0" w:color="auto"/>
            <w:right w:val="none" w:sz="0" w:space="0" w:color="auto"/>
          </w:divBdr>
        </w:div>
        <w:div w:id="1867256647">
          <w:marLeft w:val="640"/>
          <w:marRight w:val="0"/>
          <w:marTop w:val="0"/>
          <w:marBottom w:val="0"/>
          <w:divBdr>
            <w:top w:val="none" w:sz="0" w:space="0" w:color="auto"/>
            <w:left w:val="none" w:sz="0" w:space="0" w:color="auto"/>
            <w:bottom w:val="none" w:sz="0" w:space="0" w:color="auto"/>
            <w:right w:val="none" w:sz="0" w:space="0" w:color="auto"/>
          </w:divBdr>
        </w:div>
        <w:div w:id="1911234429">
          <w:marLeft w:val="640"/>
          <w:marRight w:val="0"/>
          <w:marTop w:val="0"/>
          <w:marBottom w:val="0"/>
          <w:divBdr>
            <w:top w:val="none" w:sz="0" w:space="0" w:color="auto"/>
            <w:left w:val="none" w:sz="0" w:space="0" w:color="auto"/>
            <w:bottom w:val="none" w:sz="0" w:space="0" w:color="auto"/>
            <w:right w:val="none" w:sz="0" w:space="0" w:color="auto"/>
          </w:divBdr>
        </w:div>
        <w:div w:id="2006859847">
          <w:marLeft w:val="640"/>
          <w:marRight w:val="0"/>
          <w:marTop w:val="0"/>
          <w:marBottom w:val="0"/>
          <w:divBdr>
            <w:top w:val="none" w:sz="0" w:space="0" w:color="auto"/>
            <w:left w:val="none" w:sz="0" w:space="0" w:color="auto"/>
            <w:bottom w:val="none" w:sz="0" w:space="0" w:color="auto"/>
            <w:right w:val="none" w:sz="0" w:space="0" w:color="auto"/>
          </w:divBdr>
        </w:div>
      </w:divsChild>
    </w:div>
    <w:div w:id="1859343845">
      <w:bodyDiv w:val="1"/>
      <w:marLeft w:val="0"/>
      <w:marRight w:val="0"/>
      <w:marTop w:val="0"/>
      <w:marBottom w:val="0"/>
      <w:divBdr>
        <w:top w:val="none" w:sz="0" w:space="0" w:color="auto"/>
        <w:left w:val="none" w:sz="0" w:space="0" w:color="auto"/>
        <w:bottom w:val="none" w:sz="0" w:space="0" w:color="auto"/>
        <w:right w:val="none" w:sz="0" w:space="0" w:color="auto"/>
      </w:divBdr>
    </w:div>
    <w:div w:id="1873300112">
      <w:bodyDiv w:val="1"/>
      <w:marLeft w:val="0"/>
      <w:marRight w:val="0"/>
      <w:marTop w:val="0"/>
      <w:marBottom w:val="0"/>
      <w:divBdr>
        <w:top w:val="none" w:sz="0" w:space="0" w:color="auto"/>
        <w:left w:val="none" w:sz="0" w:space="0" w:color="auto"/>
        <w:bottom w:val="none" w:sz="0" w:space="0" w:color="auto"/>
        <w:right w:val="none" w:sz="0" w:space="0" w:color="auto"/>
      </w:divBdr>
    </w:div>
    <w:div w:id="1886793201">
      <w:bodyDiv w:val="1"/>
      <w:marLeft w:val="0"/>
      <w:marRight w:val="0"/>
      <w:marTop w:val="0"/>
      <w:marBottom w:val="0"/>
      <w:divBdr>
        <w:top w:val="none" w:sz="0" w:space="0" w:color="auto"/>
        <w:left w:val="none" w:sz="0" w:space="0" w:color="auto"/>
        <w:bottom w:val="none" w:sz="0" w:space="0" w:color="auto"/>
        <w:right w:val="none" w:sz="0" w:space="0" w:color="auto"/>
      </w:divBdr>
    </w:div>
    <w:div w:id="1938253038">
      <w:bodyDiv w:val="1"/>
      <w:marLeft w:val="0"/>
      <w:marRight w:val="0"/>
      <w:marTop w:val="0"/>
      <w:marBottom w:val="0"/>
      <w:divBdr>
        <w:top w:val="none" w:sz="0" w:space="0" w:color="auto"/>
        <w:left w:val="none" w:sz="0" w:space="0" w:color="auto"/>
        <w:bottom w:val="none" w:sz="0" w:space="0" w:color="auto"/>
        <w:right w:val="none" w:sz="0" w:space="0" w:color="auto"/>
      </w:divBdr>
    </w:div>
    <w:div w:id="1944727370">
      <w:bodyDiv w:val="1"/>
      <w:marLeft w:val="0"/>
      <w:marRight w:val="0"/>
      <w:marTop w:val="0"/>
      <w:marBottom w:val="0"/>
      <w:divBdr>
        <w:top w:val="none" w:sz="0" w:space="0" w:color="auto"/>
        <w:left w:val="none" w:sz="0" w:space="0" w:color="auto"/>
        <w:bottom w:val="none" w:sz="0" w:space="0" w:color="auto"/>
        <w:right w:val="none" w:sz="0" w:space="0" w:color="auto"/>
      </w:divBdr>
      <w:divsChild>
        <w:div w:id="102306726">
          <w:marLeft w:val="640"/>
          <w:marRight w:val="0"/>
          <w:marTop w:val="0"/>
          <w:marBottom w:val="0"/>
          <w:divBdr>
            <w:top w:val="none" w:sz="0" w:space="0" w:color="auto"/>
            <w:left w:val="none" w:sz="0" w:space="0" w:color="auto"/>
            <w:bottom w:val="none" w:sz="0" w:space="0" w:color="auto"/>
            <w:right w:val="none" w:sz="0" w:space="0" w:color="auto"/>
          </w:divBdr>
        </w:div>
        <w:div w:id="122115690">
          <w:marLeft w:val="640"/>
          <w:marRight w:val="0"/>
          <w:marTop w:val="0"/>
          <w:marBottom w:val="0"/>
          <w:divBdr>
            <w:top w:val="none" w:sz="0" w:space="0" w:color="auto"/>
            <w:left w:val="none" w:sz="0" w:space="0" w:color="auto"/>
            <w:bottom w:val="none" w:sz="0" w:space="0" w:color="auto"/>
            <w:right w:val="none" w:sz="0" w:space="0" w:color="auto"/>
          </w:divBdr>
        </w:div>
        <w:div w:id="129134070">
          <w:marLeft w:val="640"/>
          <w:marRight w:val="0"/>
          <w:marTop w:val="0"/>
          <w:marBottom w:val="0"/>
          <w:divBdr>
            <w:top w:val="none" w:sz="0" w:space="0" w:color="auto"/>
            <w:left w:val="none" w:sz="0" w:space="0" w:color="auto"/>
            <w:bottom w:val="none" w:sz="0" w:space="0" w:color="auto"/>
            <w:right w:val="none" w:sz="0" w:space="0" w:color="auto"/>
          </w:divBdr>
        </w:div>
        <w:div w:id="178004527">
          <w:marLeft w:val="640"/>
          <w:marRight w:val="0"/>
          <w:marTop w:val="0"/>
          <w:marBottom w:val="0"/>
          <w:divBdr>
            <w:top w:val="none" w:sz="0" w:space="0" w:color="auto"/>
            <w:left w:val="none" w:sz="0" w:space="0" w:color="auto"/>
            <w:bottom w:val="none" w:sz="0" w:space="0" w:color="auto"/>
            <w:right w:val="none" w:sz="0" w:space="0" w:color="auto"/>
          </w:divBdr>
        </w:div>
        <w:div w:id="228001508">
          <w:marLeft w:val="640"/>
          <w:marRight w:val="0"/>
          <w:marTop w:val="0"/>
          <w:marBottom w:val="0"/>
          <w:divBdr>
            <w:top w:val="none" w:sz="0" w:space="0" w:color="auto"/>
            <w:left w:val="none" w:sz="0" w:space="0" w:color="auto"/>
            <w:bottom w:val="none" w:sz="0" w:space="0" w:color="auto"/>
            <w:right w:val="none" w:sz="0" w:space="0" w:color="auto"/>
          </w:divBdr>
        </w:div>
        <w:div w:id="314527346">
          <w:marLeft w:val="640"/>
          <w:marRight w:val="0"/>
          <w:marTop w:val="0"/>
          <w:marBottom w:val="0"/>
          <w:divBdr>
            <w:top w:val="none" w:sz="0" w:space="0" w:color="auto"/>
            <w:left w:val="none" w:sz="0" w:space="0" w:color="auto"/>
            <w:bottom w:val="none" w:sz="0" w:space="0" w:color="auto"/>
            <w:right w:val="none" w:sz="0" w:space="0" w:color="auto"/>
          </w:divBdr>
        </w:div>
        <w:div w:id="341589833">
          <w:marLeft w:val="640"/>
          <w:marRight w:val="0"/>
          <w:marTop w:val="0"/>
          <w:marBottom w:val="0"/>
          <w:divBdr>
            <w:top w:val="none" w:sz="0" w:space="0" w:color="auto"/>
            <w:left w:val="none" w:sz="0" w:space="0" w:color="auto"/>
            <w:bottom w:val="none" w:sz="0" w:space="0" w:color="auto"/>
            <w:right w:val="none" w:sz="0" w:space="0" w:color="auto"/>
          </w:divBdr>
        </w:div>
        <w:div w:id="399257457">
          <w:marLeft w:val="640"/>
          <w:marRight w:val="0"/>
          <w:marTop w:val="0"/>
          <w:marBottom w:val="0"/>
          <w:divBdr>
            <w:top w:val="none" w:sz="0" w:space="0" w:color="auto"/>
            <w:left w:val="none" w:sz="0" w:space="0" w:color="auto"/>
            <w:bottom w:val="none" w:sz="0" w:space="0" w:color="auto"/>
            <w:right w:val="none" w:sz="0" w:space="0" w:color="auto"/>
          </w:divBdr>
        </w:div>
        <w:div w:id="427315317">
          <w:marLeft w:val="640"/>
          <w:marRight w:val="0"/>
          <w:marTop w:val="0"/>
          <w:marBottom w:val="0"/>
          <w:divBdr>
            <w:top w:val="none" w:sz="0" w:space="0" w:color="auto"/>
            <w:left w:val="none" w:sz="0" w:space="0" w:color="auto"/>
            <w:bottom w:val="none" w:sz="0" w:space="0" w:color="auto"/>
            <w:right w:val="none" w:sz="0" w:space="0" w:color="auto"/>
          </w:divBdr>
        </w:div>
        <w:div w:id="523175900">
          <w:marLeft w:val="640"/>
          <w:marRight w:val="0"/>
          <w:marTop w:val="0"/>
          <w:marBottom w:val="0"/>
          <w:divBdr>
            <w:top w:val="none" w:sz="0" w:space="0" w:color="auto"/>
            <w:left w:val="none" w:sz="0" w:space="0" w:color="auto"/>
            <w:bottom w:val="none" w:sz="0" w:space="0" w:color="auto"/>
            <w:right w:val="none" w:sz="0" w:space="0" w:color="auto"/>
          </w:divBdr>
        </w:div>
        <w:div w:id="525291202">
          <w:marLeft w:val="640"/>
          <w:marRight w:val="0"/>
          <w:marTop w:val="0"/>
          <w:marBottom w:val="0"/>
          <w:divBdr>
            <w:top w:val="none" w:sz="0" w:space="0" w:color="auto"/>
            <w:left w:val="none" w:sz="0" w:space="0" w:color="auto"/>
            <w:bottom w:val="none" w:sz="0" w:space="0" w:color="auto"/>
            <w:right w:val="none" w:sz="0" w:space="0" w:color="auto"/>
          </w:divBdr>
        </w:div>
        <w:div w:id="608196213">
          <w:marLeft w:val="640"/>
          <w:marRight w:val="0"/>
          <w:marTop w:val="0"/>
          <w:marBottom w:val="0"/>
          <w:divBdr>
            <w:top w:val="none" w:sz="0" w:space="0" w:color="auto"/>
            <w:left w:val="none" w:sz="0" w:space="0" w:color="auto"/>
            <w:bottom w:val="none" w:sz="0" w:space="0" w:color="auto"/>
            <w:right w:val="none" w:sz="0" w:space="0" w:color="auto"/>
          </w:divBdr>
        </w:div>
        <w:div w:id="627130074">
          <w:marLeft w:val="640"/>
          <w:marRight w:val="0"/>
          <w:marTop w:val="0"/>
          <w:marBottom w:val="0"/>
          <w:divBdr>
            <w:top w:val="none" w:sz="0" w:space="0" w:color="auto"/>
            <w:left w:val="none" w:sz="0" w:space="0" w:color="auto"/>
            <w:bottom w:val="none" w:sz="0" w:space="0" w:color="auto"/>
            <w:right w:val="none" w:sz="0" w:space="0" w:color="auto"/>
          </w:divBdr>
        </w:div>
        <w:div w:id="668950977">
          <w:marLeft w:val="640"/>
          <w:marRight w:val="0"/>
          <w:marTop w:val="0"/>
          <w:marBottom w:val="0"/>
          <w:divBdr>
            <w:top w:val="none" w:sz="0" w:space="0" w:color="auto"/>
            <w:left w:val="none" w:sz="0" w:space="0" w:color="auto"/>
            <w:bottom w:val="none" w:sz="0" w:space="0" w:color="auto"/>
            <w:right w:val="none" w:sz="0" w:space="0" w:color="auto"/>
          </w:divBdr>
        </w:div>
        <w:div w:id="690843030">
          <w:marLeft w:val="640"/>
          <w:marRight w:val="0"/>
          <w:marTop w:val="0"/>
          <w:marBottom w:val="0"/>
          <w:divBdr>
            <w:top w:val="none" w:sz="0" w:space="0" w:color="auto"/>
            <w:left w:val="none" w:sz="0" w:space="0" w:color="auto"/>
            <w:bottom w:val="none" w:sz="0" w:space="0" w:color="auto"/>
            <w:right w:val="none" w:sz="0" w:space="0" w:color="auto"/>
          </w:divBdr>
        </w:div>
        <w:div w:id="801777223">
          <w:marLeft w:val="640"/>
          <w:marRight w:val="0"/>
          <w:marTop w:val="0"/>
          <w:marBottom w:val="0"/>
          <w:divBdr>
            <w:top w:val="none" w:sz="0" w:space="0" w:color="auto"/>
            <w:left w:val="none" w:sz="0" w:space="0" w:color="auto"/>
            <w:bottom w:val="none" w:sz="0" w:space="0" w:color="auto"/>
            <w:right w:val="none" w:sz="0" w:space="0" w:color="auto"/>
          </w:divBdr>
        </w:div>
        <w:div w:id="811295341">
          <w:marLeft w:val="640"/>
          <w:marRight w:val="0"/>
          <w:marTop w:val="0"/>
          <w:marBottom w:val="0"/>
          <w:divBdr>
            <w:top w:val="none" w:sz="0" w:space="0" w:color="auto"/>
            <w:left w:val="none" w:sz="0" w:space="0" w:color="auto"/>
            <w:bottom w:val="none" w:sz="0" w:space="0" w:color="auto"/>
            <w:right w:val="none" w:sz="0" w:space="0" w:color="auto"/>
          </w:divBdr>
        </w:div>
        <w:div w:id="811597826">
          <w:marLeft w:val="640"/>
          <w:marRight w:val="0"/>
          <w:marTop w:val="0"/>
          <w:marBottom w:val="0"/>
          <w:divBdr>
            <w:top w:val="none" w:sz="0" w:space="0" w:color="auto"/>
            <w:left w:val="none" w:sz="0" w:space="0" w:color="auto"/>
            <w:bottom w:val="none" w:sz="0" w:space="0" w:color="auto"/>
            <w:right w:val="none" w:sz="0" w:space="0" w:color="auto"/>
          </w:divBdr>
        </w:div>
        <w:div w:id="1004818815">
          <w:marLeft w:val="640"/>
          <w:marRight w:val="0"/>
          <w:marTop w:val="0"/>
          <w:marBottom w:val="0"/>
          <w:divBdr>
            <w:top w:val="none" w:sz="0" w:space="0" w:color="auto"/>
            <w:left w:val="none" w:sz="0" w:space="0" w:color="auto"/>
            <w:bottom w:val="none" w:sz="0" w:space="0" w:color="auto"/>
            <w:right w:val="none" w:sz="0" w:space="0" w:color="auto"/>
          </w:divBdr>
        </w:div>
        <w:div w:id="1056472513">
          <w:marLeft w:val="640"/>
          <w:marRight w:val="0"/>
          <w:marTop w:val="0"/>
          <w:marBottom w:val="0"/>
          <w:divBdr>
            <w:top w:val="none" w:sz="0" w:space="0" w:color="auto"/>
            <w:left w:val="none" w:sz="0" w:space="0" w:color="auto"/>
            <w:bottom w:val="none" w:sz="0" w:space="0" w:color="auto"/>
            <w:right w:val="none" w:sz="0" w:space="0" w:color="auto"/>
          </w:divBdr>
        </w:div>
        <w:div w:id="1138229428">
          <w:marLeft w:val="640"/>
          <w:marRight w:val="0"/>
          <w:marTop w:val="0"/>
          <w:marBottom w:val="0"/>
          <w:divBdr>
            <w:top w:val="none" w:sz="0" w:space="0" w:color="auto"/>
            <w:left w:val="none" w:sz="0" w:space="0" w:color="auto"/>
            <w:bottom w:val="none" w:sz="0" w:space="0" w:color="auto"/>
            <w:right w:val="none" w:sz="0" w:space="0" w:color="auto"/>
          </w:divBdr>
        </w:div>
        <w:div w:id="1195582199">
          <w:marLeft w:val="640"/>
          <w:marRight w:val="0"/>
          <w:marTop w:val="0"/>
          <w:marBottom w:val="0"/>
          <w:divBdr>
            <w:top w:val="none" w:sz="0" w:space="0" w:color="auto"/>
            <w:left w:val="none" w:sz="0" w:space="0" w:color="auto"/>
            <w:bottom w:val="none" w:sz="0" w:space="0" w:color="auto"/>
            <w:right w:val="none" w:sz="0" w:space="0" w:color="auto"/>
          </w:divBdr>
        </w:div>
        <w:div w:id="1225798055">
          <w:marLeft w:val="640"/>
          <w:marRight w:val="0"/>
          <w:marTop w:val="0"/>
          <w:marBottom w:val="0"/>
          <w:divBdr>
            <w:top w:val="none" w:sz="0" w:space="0" w:color="auto"/>
            <w:left w:val="none" w:sz="0" w:space="0" w:color="auto"/>
            <w:bottom w:val="none" w:sz="0" w:space="0" w:color="auto"/>
            <w:right w:val="none" w:sz="0" w:space="0" w:color="auto"/>
          </w:divBdr>
        </w:div>
        <w:div w:id="1284195697">
          <w:marLeft w:val="640"/>
          <w:marRight w:val="0"/>
          <w:marTop w:val="0"/>
          <w:marBottom w:val="0"/>
          <w:divBdr>
            <w:top w:val="none" w:sz="0" w:space="0" w:color="auto"/>
            <w:left w:val="none" w:sz="0" w:space="0" w:color="auto"/>
            <w:bottom w:val="none" w:sz="0" w:space="0" w:color="auto"/>
            <w:right w:val="none" w:sz="0" w:space="0" w:color="auto"/>
          </w:divBdr>
        </w:div>
        <w:div w:id="1290358593">
          <w:marLeft w:val="640"/>
          <w:marRight w:val="0"/>
          <w:marTop w:val="0"/>
          <w:marBottom w:val="0"/>
          <w:divBdr>
            <w:top w:val="none" w:sz="0" w:space="0" w:color="auto"/>
            <w:left w:val="none" w:sz="0" w:space="0" w:color="auto"/>
            <w:bottom w:val="none" w:sz="0" w:space="0" w:color="auto"/>
            <w:right w:val="none" w:sz="0" w:space="0" w:color="auto"/>
          </w:divBdr>
        </w:div>
        <w:div w:id="1624339168">
          <w:marLeft w:val="640"/>
          <w:marRight w:val="0"/>
          <w:marTop w:val="0"/>
          <w:marBottom w:val="0"/>
          <w:divBdr>
            <w:top w:val="none" w:sz="0" w:space="0" w:color="auto"/>
            <w:left w:val="none" w:sz="0" w:space="0" w:color="auto"/>
            <w:bottom w:val="none" w:sz="0" w:space="0" w:color="auto"/>
            <w:right w:val="none" w:sz="0" w:space="0" w:color="auto"/>
          </w:divBdr>
        </w:div>
        <w:div w:id="1708018259">
          <w:marLeft w:val="640"/>
          <w:marRight w:val="0"/>
          <w:marTop w:val="0"/>
          <w:marBottom w:val="0"/>
          <w:divBdr>
            <w:top w:val="none" w:sz="0" w:space="0" w:color="auto"/>
            <w:left w:val="none" w:sz="0" w:space="0" w:color="auto"/>
            <w:bottom w:val="none" w:sz="0" w:space="0" w:color="auto"/>
            <w:right w:val="none" w:sz="0" w:space="0" w:color="auto"/>
          </w:divBdr>
        </w:div>
        <w:div w:id="1719015270">
          <w:marLeft w:val="640"/>
          <w:marRight w:val="0"/>
          <w:marTop w:val="0"/>
          <w:marBottom w:val="0"/>
          <w:divBdr>
            <w:top w:val="none" w:sz="0" w:space="0" w:color="auto"/>
            <w:left w:val="none" w:sz="0" w:space="0" w:color="auto"/>
            <w:bottom w:val="none" w:sz="0" w:space="0" w:color="auto"/>
            <w:right w:val="none" w:sz="0" w:space="0" w:color="auto"/>
          </w:divBdr>
        </w:div>
        <w:div w:id="1815296815">
          <w:marLeft w:val="640"/>
          <w:marRight w:val="0"/>
          <w:marTop w:val="0"/>
          <w:marBottom w:val="0"/>
          <w:divBdr>
            <w:top w:val="none" w:sz="0" w:space="0" w:color="auto"/>
            <w:left w:val="none" w:sz="0" w:space="0" w:color="auto"/>
            <w:bottom w:val="none" w:sz="0" w:space="0" w:color="auto"/>
            <w:right w:val="none" w:sz="0" w:space="0" w:color="auto"/>
          </w:divBdr>
        </w:div>
        <w:div w:id="1872062802">
          <w:marLeft w:val="640"/>
          <w:marRight w:val="0"/>
          <w:marTop w:val="0"/>
          <w:marBottom w:val="0"/>
          <w:divBdr>
            <w:top w:val="none" w:sz="0" w:space="0" w:color="auto"/>
            <w:left w:val="none" w:sz="0" w:space="0" w:color="auto"/>
            <w:bottom w:val="none" w:sz="0" w:space="0" w:color="auto"/>
            <w:right w:val="none" w:sz="0" w:space="0" w:color="auto"/>
          </w:divBdr>
        </w:div>
        <w:div w:id="1884824261">
          <w:marLeft w:val="640"/>
          <w:marRight w:val="0"/>
          <w:marTop w:val="0"/>
          <w:marBottom w:val="0"/>
          <w:divBdr>
            <w:top w:val="none" w:sz="0" w:space="0" w:color="auto"/>
            <w:left w:val="none" w:sz="0" w:space="0" w:color="auto"/>
            <w:bottom w:val="none" w:sz="0" w:space="0" w:color="auto"/>
            <w:right w:val="none" w:sz="0" w:space="0" w:color="auto"/>
          </w:divBdr>
        </w:div>
        <w:div w:id="1973174111">
          <w:marLeft w:val="640"/>
          <w:marRight w:val="0"/>
          <w:marTop w:val="0"/>
          <w:marBottom w:val="0"/>
          <w:divBdr>
            <w:top w:val="none" w:sz="0" w:space="0" w:color="auto"/>
            <w:left w:val="none" w:sz="0" w:space="0" w:color="auto"/>
            <w:bottom w:val="none" w:sz="0" w:space="0" w:color="auto"/>
            <w:right w:val="none" w:sz="0" w:space="0" w:color="auto"/>
          </w:divBdr>
        </w:div>
        <w:div w:id="1994212838">
          <w:marLeft w:val="640"/>
          <w:marRight w:val="0"/>
          <w:marTop w:val="0"/>
          <w:marBottom w:val="0"/>
          <w:divBdr>
            <w:top w:val="none" w:sz="0" w:space="0" w:color="auto"/>
            <w:left w:val="none" w:sz="0" w:space="0" w:color="auto"/>
            <w:bottom w:val="none" w:sz="0" w:space="0" w:color="auto"/>
            <w:right w:val="none" w:sz="0" w:space="0" w:color="auto"/>
          </w:divBdr>
        </w:div>
        <w:div w:id="2067490880">
          <w:marLeft w:val="640"/>
          <w:marRight w:val="0"/>
          <w:marTop w:val="0"/>
          <w:marBottom w:val="0"/>
          <w:divBdr>
            <w:top w:val="none" w:sz="0" w:space="0" w:color="auto"/>
            <w:left w:val="none" w:sz="0" w:space="0" w:color="auto"/>
            <w:bottom w:val="none" w:sz="0" w:space="0" w:color="auto"/>
            <w:right w:val="none" w:sz="0" w:space="0" w:color="auto"/>
          </w:divBdr>
        </w:div>
        <w:div w:id="2132363190">
          <w:marLeft w:val="640"/>
          <w:marRight w:val="0"/>
          <w:marTop w:val="0"/>
          <w:marBottom w:val="0"/>
          <w:divBdr>
            <w:top w:val="none" w:sz="0" w:space="0" w:color="auto"/>
            <w:left w:val="none" w:sz="0" w:space="0" w:color="auto"/>
            <w:bottom w:val="none" w:sz="0" w:space="0" w:color="auto"/>
            <w:right w:val="none" w:sz="0" w:space="0" w:color="auto"/>
          </w:divBdr>
        </w:div>
      </w:divsChild>
    </w:div>
    <w:div w:id="1969701299">
      <w:bodyDiv w:val="1"/>
      <w:marLeft w:val="0"/>
      <w:marRight w:val="0"/>
      <w:marTop w:val="0"/>
      <w:marBottom w:val="0"/>
      <w:divBdr>
        <w:top w:val="none" w:sz="0" w:space="0" w:color="auto"/>
        <w:left w:val="none" w:sz="0" w:space="0" w:color="auto"/>
        <w:bottom w:val="none" w:sz="0" w:space="0" w:color="auto"/>
        <w:right w:val="none" w:sz="0" w:space="0" w:color="auto"/>
      </w:divBdr>
      <w:divsChild>
        <w:div w:id="816632">
          <w:marLeft w:val="640"/>
          <w:marRight w:val="0"/>
          <w:marTop w:val="0"/>
          <w:marBottom w:val="0"/>
          <w:divBdr>
            <w:top w:val="none" w:sz="0" w:space="0" w:color="auto"/>
            <w:left w:val="none" w:sz="0" w:space="0" w:color="auto"/>
            <w:bottom w:val="none" w:sz="0" w:space="0" w:color="auto"/>
            <w:right w:val="none" w:sz="0" w:space="0" w:color="auto"/>
          </w:divBdr>
        </w:div>
        <w:div w:id="98835786">
          <w:marLeft w:val="640"/>
          <w:marRight w:val="0"/>
          <w:marTop w:val="0"/>
          <w:marBottom w:val="0"/>
          <w:divBdr>
            <w:top w:val="none" w:sz="0" w:space="0" w:color="auto"/>
            <w:left w:val="none" w:sz="0" w:space="0" w:color="auto"/>
            <w:bottom w:val="none" w:sz="0" w:space="0" w:color="auto"/>
            <w:right w:val="none" w:sz="0" w:space="0" w:color="auto"/>
          </w:divBdr>
        </w:div>
        <w:div w:id="102962283">
          <w:marLeft w:val="640"/>
          <w:marRight w:val="0"/>
          <w:marTop w:val="0"/>
          <w:marBottom w:val="0"/>
          <w:divBdr>
            <w:top w:val="none" w:sz="0" w:space="0" w:color="auto"/>
            <w:left w:val="none" w:sz="0" w:space="0" w:color="auto"/>
            <w:bottom w:val="none" w:sz="0" w:space="0" w:color="auto"/>
            <w:right w:val="none" w:sz="0" w:space="0" w:color="auto"/>
          </w:divBdr>
        </w:div>
        <w:div w:id="154154189">
          <w:marLeft w:val="640"/>
          <w:marRight w:val="0"/>
          <w:marTop w:val="0"/>
          <w:marBottom w:val="0"/>
          <w:divBdr>
            <w:top w:val="none" w:sz="0" w:space="0" w:color="auto"/>
            <w:left w:val="none" w:sz="0" w:space="0" w:color="auto"/>
            <w:bottom w:val="none" w:sz="0" w:space="0" w:color="auto"/>
            <w:right w:val="none" w:sz="0" w:space="0" w:color="auto"/>
          </w:divBdr>
        </w:div>
        <w:div w:id="156851083">
          <w:marLeft w:val="640"/>
          <w:marRight w:val="0"/>
          <w:marTop w:val="0"/>
          <w:marBottom w:val="0"/>
          <w:divBdr>
            <w:top w:val="none" w:sz="0" w:space="0" w:color="auto"/>
            <w:left w:val="none" w:sz="0" w:space="0" w:color="auto"/>
            <w:bottom w:val="none" w:sz="0" w:space="0" w:color="auto"/>
            <w:right w:val="none" w:sz="0" w:space="0" w:color="auto"/>
          </w:divBdr>
        </w:div>
        <w:div w:id="162355543">
          <w:marLeft w:val="640"/>
          <w:marRight w:val="0"/>
          <w:marTop w:val="0"/>
          <w:marBottom w:val="0"/>
          <w:divBdr>
            <w:top w:val="none" w:sz="0" w:space="0" w:color="auto"/>
            <w:left w:val="none" w:sz="0" w:space="0" w:color="auto"/>
            <w:bottom w:val="none" w:sz="0" w:space="0" w:color="auto"/>
            <w:right w:val="none" w:sz="0" w:space="0" w:color="auto"/>
          </w:divBdr>
        </w:div>
        <w:div w:id="184707702">
          <w:marLeft w:val="640"/>
          <w:marRight w:val="0"/>
          <w:marTop w:val="0"/>
          <w:marBottom w:val="0"/>
          <w:divBdr>
            <w:top w:val="none" w:sz="0" w:space="0" w:color="auto"/>
            <w:left w:val="none" w:sz="0" w:space="0" w:color="auto"/>
            <w:bottom w:val="none" w:sz="0" w:space="0" w:color="auto"/>
            <w:right w:val="none" w:sz="0" w:space="0" w:color="auto"/>
          </w:divBdr>
        </w:div>
        <w:div w:id="222101778">
          <w:marLeft w:val="640"/>
          <w:marRight w:val="0"/>
          <w:marTop w:val="0"/>
          <w:marBottom w:val="0"/>
          <w:divBdr>
            <w:top w:val="none" w:sz="0" w:space="0" w:color="auto"/>
            <w:left w:val="none" w:sz="0" w:space="0" w:color="auto"/>
            <w:bottom w:val="none" w:sz="0" w:space="0" w:color="auto"/>
            <w:right w:val="none" w:sz="0" w:space="0" w:color="auto"/>
          </w:divBdr>
        </w:div>
        <w:div w:id="245697970">
          <w:marLeft w:val="640"/>
          <w:marRight w:val="0"/>
          <w:marTop w:val="0"/>
          <w:marBottom w:val="0"/>
          <w:divBdr>
            <w:top w:val="none" w:sz="0" w:space="0" w:color="auto"/>
            <w:left w:val="none" w:sz="0" w:space="0" w:color="auto"/>
            <w:bottom w:val="none" w:sz="0" w:space="0" w:color="auto"/>
            <w:right w:val="none" w:sz="0" w:space="0" w:color="auto"/>
          </w:divBdr>
        </w:div>
        <w:div w:id="357702370">
          <w:marLeft w:val="640"/>
          <w:marRight w:val="0"/>
          <w:marTop w:val="0"/>
          <w:marBottom w:val="0"/>
          <w:divBdr>
            <w:top w:val="none" w:sz="0" w:space="0" w:color="auto"/>
            <w:left w:val="none" w:sz="0" w:space="0" w:color="auto"/>
            <w:bottom w:val="none" w:sz="0" w:space="0" w:color="auto"/>
            <w:right w:val="none" w:sz="0" w:space="0" w:color="auto"/>
          </w:divBdr>
        </w:div>
        <w:div w:id="659963305">
          <w:marLeft w:val="640"/>
          <w:marRight w:val="0"/>
          <w:marTop w:val="0"/>
          <w:marBottom w:val="0"/>
          <w:divBdr>
            <w:top w:val="none" w:sz="0" w:space="0" w:color="auto"/>
            <w:left w:val="none" w:sz="0" w:space="0" w:color="auto"/>
            <w:bottom w:val="none" w:sz="0" w:space="0" w:color="auto"/>
            <w:right w:val="none" w:sz="0" w:space="0" w:color="auto"/>
          </w:divBdr>
        </w:div>
        <w:div w:id="703363476">
          <w:marLeft w:val="640"/>
          <w:marRight w:val="0"/>
          <w:marTop w:val="0"/>
          <w:marBottom w:val="0"/>
          <w:divBdr>
            <w:top w:val="none" w:sz="0" w:space="0" w:color="auto"/>
            <w:left w:val="none" w:sz="0" w:space="0" w:color="auto"/>
            <w:bottom w:val="none" w:sz="0" w:space="0" w:color="auto"/>
            <w:right w:val="none" w:sz="0" w:space="0" w:color="auto"/>
          </w:divBdr>
        </w:div>
        <w:div w:id="804742343">
          <w:marLeft w:val="640"/>
          <w:marRight w:val="0"/>
          <w:marTop w:val="0"/>
          <w:marBottom w:val="0"/>
          <w:divBdr>
            <w:top w:val="none" w:sz="0" w:space="0" w:color="auto"/>
            <w:left w:val="none" w:sz="0" w:space="0" w:color="auto"/>
            <w:bottom w:val="none" w:sz="0" w:space="0" w:color="auto"/>
            <w:right w:val="none" w:sz="0" w:space="0" w:color="auto"/>
          </w:divBdr>
        </w:div>
        <w:div w:id="1150827120">
          <w:marLeft w:val="640"/>
          <w:marRight w:val="0"/>
          <w:marTop w:val="0"/>
          <w:marBottom w:val="0"/>
          <w:divBdr>
            <w:top w:val="none" w:sz="0" w:space="0" w:color="auto"/>
            <w:left w:val="none" w:sz="0" w:space="0" w:color="auto"/>
            <w:bottom w:val="none" w:sz="0" w:space="0" w:color="auto"/>
            <w:right w:val="none" w:sz="0" w:space="0" w:color="auto"/>
          </w:divBdr>
        </w:div>
        <w:div w:id="1260917999">
          <w:marLeft w:val="640"/>
          <w:marRight w:val="0"/>
          <w:marTop w:val="0"/>
          <w:marBottom w:val="0"/>
          <w:divBdr>
            <w:top w:val="none" w:sz="0" w:space="0" w:color="auto"/>
            <w:left w:val="none" w:sz="0" w:space="0" w:color="auto"/>
            <w:bottom w:val="none" w:sz="0" w:space="0" w:color="auto"/>
            <w:right w:val="none" w:sz="0" w:space="0" w:color="auto"/>
          </w:divBdr>
        </w:div>
        <w:div w:id="1263025208">
          <w:marLeft w:val="640"/>
          <w:marRight w:val="0"/>
          <w:marTop w:val="0"/>
          <w:marBottom w:val="0"/>
          <w:divBdr>
            <w:top w:val="none" w:sz="0" w:space="0" w:color="auto"/>
            <w:left w:val="none" w:sz="0" w:space="0" w:color="auto"/>
            <w:bottom w:val="none" w:sz="0" w:space="0" w:color="auto"/>
            <w:right w:val="none" w:sz="0" w:space="0" w:color="auto"/>
          </w:divBdr>
        </w:div>
        <w:div w:id="1264418667">
          <w:marLeft w:val="640"/>
          <w:marRight w:val="0"/>
          <w:marTop w:val="0"/>
          <w:marBottom w:val="0"/>
          <w:divBdr>
            <w:top w:val="none" w:sz="0" w:space="0" w:color="auto"/>
            <w:left w:val="none" w:sz="0" w:space="0" w:color="auto"/>
            <w:bottom w:val="none" w:sz="0" w:space="0" w:color="auto"/>
            <w:right w:val="none" w:sz="0" w:space="0" w:color="auto"/>
          </w:divBdr>
        </w:div>
        <w:div w:id="1392999349">
          <w:marLeft w:val="640"/>
          <w:marRight w:val="0"/>
          <w:marTop w:val="0"/>
          <w:marBottom w:val="0"/>
          <w:divBdr>
            <w:top w:val="none" w:sz="0" w:space="0" w:color="auto"/>
            <w:left w:val="none" w:sz="0" w:space="0" w:color="auto"/>
            <w:bottom w:val="none" w:sz="0" w:space="0" w:color="auto"/>
            <w:right w:val="none" w:sz="0" w:space="0" w:color="auto"/>
          </w:divBdr>
        </w:div>
        <w:div w:id="1400978646">
          <w:marLeft w:val="640"/>
          <w:marRight w:val="0"/>
          <w:marTop w:val="0"/>
          <w:marBottom w:val="0"/>
          <w:divBdr>
            <w:top w:val="none" w:sz="0" w:space="0" w:color="auto"/>
            <w:left w:val="none" w:sz="0" w:space="0" w:color="auto"/>
            <w:bottom w:val="none" w:sz="0" w:space="0" w:color="auto"/>
            <w:right w:val="none" w:sz="0" w:space="0" w:color="auto"/>
          </w:divBdr>
        </w:div>
        <w:div w:id="1426685591">
          <w:marLeft w:val="640"/>
          <w:marRight w:val="0"/>
          <w:marTop w:val="0"/>
          <w:marBottom w:val="0"/>
          <w:divBdr>
            <w:top w:val="none" w:sz="0" w:space="0" w:color="auto"/>
            <w:left w:val="none" w:sz="0" w:space="0" w:color="auto"/>
            <w:bottom w:val="none" w:sz="0" w:space="0" w:color="auto"/>
            <w:right w:val="none" w:sz="0" w:space="0" w:color="auto"/>
          </w:divBdr>
        </w:div>
        <w:div w:id="1479029695">
          <w:marLeft w:val="640"/>
          <w:marRight w:val="0"/>
          <w:marTop w:val="0"/>
          <w:marBottom w:val="0"/>
          <w:divBdr>
            <w:top w:val="none" w:sz="0" w:space="0" w:color="auto"/>
            <w:left w:val="none" w:sz="0" w:space="0" w:color="auto"/>
            <w:bottom w:val="none" w:sz="0" w:space="0" w:color="auto"/>
            <w:right w:val="none" w:sz="0" w:space="0" w:color="auto"/>
          </w:divBdr>
        </w:div>
        <w:div w:id="1592007163">
          <w:marLeft w:val="640"/>
          <w:marRight w:val="0"/>
          <w:marTop w:val="0"/>
          <w:marBottom w:val="0"/>
          <w:divBdr>
            <w:top w:val="none" w:sz="0" w:space="0" w:color="auto"/>
            <w:left w:val="none" w:sz="0" w:space="0" w:color="auto"/>
            <w:bottom w:val="none" w:sz="0" w:space="0" w:color="auto"/>
            <w:right w:val="none" w:sz="0" w:space="0" w:color="auto"/>
          </w:divBdr>
        </w:div>
        <w:div w:id="1697004256">
          <w:marLeft w:val="640"/>
          <w:marRight w:val="0"/>
          <w:marTop w:val="0"/>
          <w:marBottom w:val="0"/>
          <w:divBdr>
            <w:top w:val="none" w:sz="0" w:space="0" w:color="auto"/>
            <w:left w:val="none" w:sz="0" w:space="0" w:color="auto"/>
            <w:bottom w:val="none" w:sz="0" w:space="0" w:color="auto"/>
            <w:right w:val="none" w:sz="0" w:space="0" w:color="auto"/>
          </w:divBdr>
        </w:div>
        <w:div w:id="1697271516">
          <w:marLeft w:val="640"/>
          <w:marRight w:val="0"/>
          <w:marTop w:val="0"/>
          <w:marBottom w:val="0"/>
          <w:divBdr>
            <w:top w:val="none" w:sz="0" w:space="0" w:color="auto"/>
            <w:left w:val="none" w:sz="0" w:space="0" w:color="auto"/>
            <w:bottom w:val="none" w:sz="0" w:space="0" w:color="auto"/>
            <w:right w:val="none" w:sz="0" w:space="0" w:color="auto"/>
          </w:divBdr>
        </w:div>
        <w:div w:id="1699424591">
          <w:marLeft w:val="640"/>
          <w:marRight w:val="0"/>
          <w:marTop w:val="0"/>
          <w:marBottom w:val="0"/>
          <w:divBdr>
            <w:top w:val="none" w:sz="0" w:space="0" w:color="auto"/>
            <w:left w:val="none" w:sz="0" w:space="0" w:color="auto"/>
            <w:bottom w:val="none" w:sz="0" w:space="0" w:color="auto"/>
            <w:right w:val="none" w:sz="0" w:space="0" w:color="auto"/>
          </w:divBdr>
        </w:div>
        <w:div w:id="1768965264">
          <w:marLeft w:val="640"/>
          <w:marRight w:val="0"/>
          <w:marTop w:val="0"/>
          <w:marBottom w:val="0"/>
          <w:divBdr>
            <w:top w:val="none" w:sz="0" w:space="0" w:color="auto"/>
            <w:left w:val="none" w:sz="0" w:space="0" w:color="auto"/>
            <w:bottom w:val="none" w:sz="0" w:space="0" w:color="auto"/>
            <w:right w:val="none" w:sz="0" w:space="0" w:color="auto"/>
          </w:divBdr>
        </w:div>
        <w:div w:id="1796169590">
          <w:marLeft w:val="640"/>
          <w:marRight w:val="0"/>
          <w:marTop w:val="0"/>
          <w:marBottom w:val="0"/>
          <w:divBdr>
            <w:top w:val="none" w:sz="0" w:space="0" w:color="auto"/>
            <w:left w:val="none" w:sz="0" w:space="0" w:color="auto"/>
            <w:bottom w:val="none" w:sz="0" w:space="0" w:color="auto"/>
            <w:right w:val="none" w:sz="0" w:space="0" w:color="auto"/>
          </w:divBdr>
        </w:div>
        <w:div w:id="1800760133">
          <w:marLeft w:val="640"/>
          <w:marRight w:val="0"/>
          <w:marTop w:val="0"/>
          <w:marBottom w:val="0"/>
          <w:divBdr>
            <w:top w:val="none" w:sz="0" w:space="0" w:color="auto"/>
            <w:left w:val="none" w:sz="0" w:space="0" w:color="auto"/>
            <w:bottom w:val="none" w:sz="0" w:space="0" w:color="auto"/>
            <w:right w:val="none" w:sz="0" w:space="0" w:color="auto"/>
          </w:divBdr>
        </w:div>
        <w:div w:id="1817339624">
          <w:marLeft w:val="640"/>
          <w:marRight w:val="0"/>
          <w:marTop w:val="0"/>
          <w:marBottom w:val="0"/>
          <w:divBdr>
            <w:top w:val="none" w:sz="0" w:space="0" w:color="auto"/>
            <w:left w:val="none" w:sz="0" w:space="0" w:color="auto"/>
            <w:bottom w:val="none" w:sz="0" w:space="0" w:color="auto"/>
            <w:right w:val="none" w:sz="0" w:space="0" w:color="auto"/>
          </w:divBdr>
        </w:div>
        <w:div w:id="1844738101">
          <w:marLeft w:val="640"/>
          <w:marRight w:val="0"/>
          <w:marTop w:val="0"/>
          <w:marBottom w:val="0"/>
          <w:divBdr>
            <w:top w:val="none" w:sz="0" w:space="0" w:color="auto"/>
            <w:left w:val="none" w:sz="0" w:space="0" w:color="auto"/>
            <w:bottom w:val="none" w:sz="0" w:space="0" w:color="auto"/>
            <w:right w:val="none" w:sz="0" w:space="0" w:color="auto"/>
          </w:divBdr>
        </w:div>
        <w:div w:id="1978028358">
          <w:marLeft w:val="640"/>
          <w:marRight w:val="0"/>
          <w:marTop w:val="0"/>
          <w:marBottom w:val="0"/>
          <w:divBdr>
            <w:top w:val="none" w:sz="0" w:space="0" w:color="auto"/>
            <w:left w:val="none" w:sz="0" w:space="0" w:color="auto"/>
            <w:bottom w:val="none" w:sz="0" w:space="0" w:color="auto"/>
            <w:right w:val="none" w:sz="0" w:space="0" w:color="auto"/>
          </w:divBdr>
        </w:div>
        <w:div w:id="2017146497">
          <w:marLeft w:val="640"/>
          <w:marRight w:val="0"/>
          <w:marTop w:val="0"/>
          <w:marBottom w:val="0"/>
          <w:divBdr>
            <w:top w:val="none" w:sz="0" w:space="0" w:color="auto"/>
            <w:left w:val="none" w:sz="0" w:space="0" w:color="auto"/>
            <w:bottom w:val="none" w:sz="0" w:space="0" w:color="auto"/>
            <w:right w:val="none" w:sz="0" w:space="0" w:color="auto"/>
          </w:divBdr>
        </w:div>
      </w:divsChild>
    </w:div>
    <w:div w:id="1995330093">
      <w:bodyDiv w:val="1"/>
      <w:marLeft w:val="0"/>
      <w:marRight w:val="0"/>
      <w:marTop w:val="0"/>
      <w:marBottom w:val="0"/>
      <w:divBdr>
        <w:top w:val="none" w:sz="0" w:space="0" w:color="auto"/>
        <w:left w:val="none" w:sz="0" w:space="0" w:color="auto"/>
        <w:bottom w:val="none" w:sz="0" w:space="0" w:color="auto"/>
        <w:right w:val="none" w:sz="0" w:space="0" w:color="auto"/>
      </w:divBdr>
    </w:div>
    <w:div w:id="2045522319">
      <w:bodyDiv w:val="1"/>
      <w:marLeft w:val="0"/>
      <w:marRight w:val="0"/>
      <w:marTop w:val="0"/>
      <w:marBottom w:val="0"/>
      <w:divBdr>
        <w:top w:val="none" w:sz="0" w:space="0" w:color="auto"/>
        <w:left w:val="none" w:sz="0" w:space="0" w:color="auto"/>
        <w:bottom w:val="none" w:sz="0" w:space="0" w:color="auto"/>
        <w:right w:val="none" w:sz="0" w:space="0" w:color="auto"/>
      </w:divBdr>
      <w:divsChild>
        <w:div w:id="133376080">
          <w:marLeft w:val="640"/>
          <w:marRight w:val="0"/>
          <w:marTop w:val="0"/>
          <w:marBottom w:val="0"/>
          <w:divBdr>
            <w:top w:val="none" w:sz="0" w:space="0" w:color="auto"/>
            <w:left w:val="none" w:sz="0" w:space="0" w:color="auto"/>
            <w:bottom w:val="none" w:sz="0" w:space="0" w:color="auto"/>
            <w:right w:val="none" w:sz="0" w:space="0" w:color="auto"/>
          </w:divBdr>
        </w:div>
        <w:div w:id="149449411">
          <w:marLeft w:val="640"/>
          <w:marRight w:val="0"/>
          <w:marTop w:val="0"/>
          <w:marBottom w:val="0"/>
          <w:divBdr>
            <w:top w:val="none" w:sz="0" w:space="0" w:color="auto"/>
            <w:left w:val="none" w:sz="0" w:space="0" w:color="auto"/>
            <w:bottom w:val="none" w:sz="0" w:space="0" w:color="auto"/>
            <w:right w:val="none" w:sz="0" w:space="0" w:color="auto"/>
          </w:divBdr>
        </w:div>
        <w:div w:id="239021447">
          <w:marLeft w:val="640"/>
          <w:marRight w:val="0"/>
          <w:marTop w:val="0"/>
          <w:marBottom w:val="0"/>
          <w:divBdr>
            <w:top w:val="none" w:sz="0" w:space="0" w:color="auto"/>
            <w:left w:val="none" w:sz="0" w:space="0" w:color="auto"/>
            <w:bottom w:val="none" w:sz="0" w:space="0" w:color="auto"/>
            <w:right w:val="none" w:sz="0" w:space="0" w:color="auto"/>
          </w:divBdr>
        </w:div>
        <w:div w:id="263927789">
          <w:marLeft w:val="640"/>
          <w:marRight w:val="0"/>
          <w:marTop w:val="0"/>
          <w:marBottom w:val="0"/>
          <w:divBdr>
            <w:top w:val="none" w:sz="0" w:space="0" w:color="auto"/>
            <w:left w:val="none" w:sz="0" w:space="0" w:color="auto"/>
            <w:bottom w:val="none" w:sz="0" w:space="0" w:color="auto"/>
            <w:right w:val="none" w:sz="0" w:space="0" w:color="auto"/>
          </w:divBdr>
        </w:div>
        <w:div w:id="316348701">
          <w:marLeft w:val="640"/>
          <w:marRight w:val="0"/>
          <w:marTop w:val="0"/>
          <w:marBottom w:val="0"/>
          <w:divBdr>
            <w:top w:val="none" w:sz="0" w:space="0" w:color="auto"/>
            <w:left w:val="none" w:sz="0" w:space="0" w:color="auto"/>
            <w:bottom w:val="none" w:sz="0" w:space="0" w:color="auto"/>
            <w:right w:val="none" w:sz="0" w:space="0" w:color="auto"/>
          </w:divBdr>
        </w:div>
        <w:div w:id="473184517">
          <w:marLeft w:val="640"/>
          <w:marRight w:val="0"/>
          <w:marTop w:val="0"/>
          <w:marBottom w:val="0"/>
          <w:divBdr>
            <w:top w:val="none" w:sz="0" w:space="0" w:color="auto"/>
            <w:left w:val="none" w:sz="0" w:space="0" w:color="auto"/>
            <w:bottom w:val="none" w:sz="0" w:space="0" w:color="auto"/>
            <w:right w:val="none" w:sz="0" w:space="0" w:color="auto"/>
          </w:divBdr>
        </w:div>
        <w:div w:id="490757001">
          <w:marLeft w:val="640"/>
          <w:marRight w:val="0"/>
          <w:marTop w:val="0"/>
          <w:marBottom w:val="0"/>
          <w:divBdr>
            <w:top w:val="none" w:sz="0" w:space="0" w:color="auto"/>
            <w:left w:val="none" w:sz="0" w:space="0" w:color="auto"/>
            <w:bottom w:val="none" w:sz="0" w:space="0" w:color="auto"/>
            <w:right w:val="none" w:sz="0" w:space="0" w:color="auto"/>
          </w:divBdr>
        </w:div>
        <w:div w:id="528639868">
          <w:marLeft w:val="640"/>
          <w:marRight w:val="0"/>
          <w:marTop w:val="0"/>
          <w:marBottom w:val="0"/>
          <w:divBdr>
            <w:top w:val="none" w:sz="0" w:space="0" w:color="auto"/>
            <w:left w:val="none" w:sz="0" w:space="0" w:color="auto"/>
            <w:bottom w:val="none" w:sz="0" w:space="0" w:color="auto"/>
            <w:right w:val="none" w:sz="0" w:space="0" w:color="auto"/>
          </w:divBdr>
        </w:div>
        <w:div w:id="566378090">
          <w:marLeft w:val="640"/>
          <w:marRight w:val="0"/>
          <w:marTop w:val="0"/>
          <w:marBottom w:val="0"/>
          <w:divBdr>
            <w:top w:val="none" w:sz="0" w:space="0" w:color="auto"/>
            <w:left w:val="none" w:sz="0" w:space="0" w:color="auto"/>
            <w:bottom w:val="none" w:sz="0" w:space="0" w:color="auto"/>
            <w:right w:val="none" w:sz="0" w:space="0" w:color="auto"/>
          </w:divBdr>
        </w:div>
        <w:div w:id="611208860">
          <w:marLeft w:val="640"/>
          <w:marRight w:val="0"/>
          <w:marTop w:val="0"/>
          <w:marBottom w:val="0"/>
          <w:divBdr>
            <w:top w:val="none" w:sz="0" w:space="0" w:color="auto"/>
            <w:left w:val="none" w:sz="0" w:space="0" w:color="auto"/>
            <w:bottom w:val="none" w:sz="0" w:space="0" w:color="auto"/>
            <w:right w:val="none" w:sz="0" w:space="0" w:color="auto"/>
          </w:divBdr>
        </w:div>
        <w:div w:id="756024207">
          <w:marLeft w:val="640"/>
          <w:marRight w:val="0"/>
          <w:marTop w:val="0"/>
          <w:marBottom w:val="0"/>
          <w:divBdr>
            <w:top w:val="none" w:sz="0" w:space="0" w:color="auto"/>
            <w:left w:val="none" w:sz="0" w:space="0" w:color="auto"/>
            <w:bottom w:val="none" w:sz="0" w:space="0" w:color="auto"/>
            <w:right w:val="none" w:sz="0" w:space="0" w:color="auto"/>
          </w:divBdr>
        </w:div>
        <w:div w:id="883249761">
          <w:marLeft w:val="640"/>
          <w:marRight w:val="0"/>
          <w:marTop w:val="0"/>
          <w:marBottom w:val="0"/>
          <w:divBdr>
            <w:top w:val="none" w:sz="0" w:space="0" w:color="auto"/>
            <w:left w:val="none" w:sz="0" w:space="0" w:color="auto"/>
            <w:bottom w:val="none" w:sz="0" w:space="0" w:color="auto"/>
            <w:right w:val="none" w:sz="0" w:space="0" w:color="auto"/>
          </w:divBdr>
        </w:div>
        <w:div w:id="937712172">
          <w:marLeft w:val="640"/>
          <w:marRight w:val="0"/>
          <w:marTop w:val="0"/>
          <w:marBottom w:val="0"/>
          <w:divBdr>
            <w:top w:val="none" w:sz="0" w:space="0" w:color="auto"/>
            <w:left w:val="none" w:sz="0" w:space="0" w:color="auto"/>
            <w:bottom w:val="none" w:sz="0" w:space="0" w:color="auto"/>
            <w:right w:val="none" w:sz="0" w:space="0" w:color="auto"/>
          </w:divBdr>
        </w:div>
        <w:div w:id="1054039230">
          <w:marLeft w:val="640"/>
          <w:marRight w:val="0"/>
          <w:marTop w:val="0"/>
          <w:marBottom w:val="0"/>
          <w:divBdr>
            <w:top w:val="none" w:sz="0" w:space="0" w:color="auto"/>
            <w:left w:val="none" w:sz="0" w:space="0" w:color="auto"/>
            <w:bottom w:val="none" w:sz="0" w:space="0" w:color="auto"/>
            <w:right w:val="none" w:sz="0" w:space="0" w:color="auto"/>
          </w:divBdr>
        </w:div>
        <w:div w:id="1235312900">
          <w:marLeft w:val="640"/>
          <w:marRight w:val="0"/>
          <w:marTop w:val="0"/>
          <w:marBottom w:val="0"/>
          <w:divBdr>
            <w:top w:val="none" w:sz="0" w:space="0" w:color="auto"/>
            <w:left w:val="none" w:sz="0" w:space="0" w:color="auto"/>
            <w:bottom w:val="none" w:sz="0" w:space="0" w:color="auto"/>
            <w:right w:val="none" w:sz="0" w:space="0" w:color="auto"/>
          </w:divBdr>
        </w:div>
        <w:div w:id="1403525883">
          <w:marLeft w:val="640"/>
          <w:marRight w:val="0"/>
          <w:marTop w:val="0"/>
          <w:marBottom w:val="0"/>
          <w:divBdr>
            <w:top w:val="none" w:sz="0" w:space="0" w:color="auto"/>
            <w:left w:val="none" w:sz="0" w:space="0" w:color="auto"/>
            <w:bottom w:val="none" w:sz="0" w:space="0" w:color="auto"/>
            <w:right w:val="none" w:sz="0" w:space="0" w:color="auto"/>
          </w:divBdr>
        </w:div>
        <w:div w:id="1426344088">
          <w:marLeft w:val="640"/>
          <w:marRight w:val="0"/>
          <w:marTop w:val="0"/>
          <w:marBottom w:val="0"/>
          <w:divBdr>
            <w:top w:val="none" w:sz="0" w:space="0" w:color="auto"/>
            <w:left w:val="none" w:sz="0" w:space="0" w:color="auto"/>
            <w:bottom w:val="none" w:sz="0" w:space="0" w:color="auto"/>
            <w:right w:val="none" w:sz="0" w:space="0" w:color="auto"/>
          </w:divBdr>
        </w:div>
        <w:div w:id="1647009557">
          <w:marLeft w:val="640"/>
          <w:marRight w:val="0"/>
          <w:marTop w:val="0"/>
          <w:marBottom w:val="0"/>
          <w:divBdr>
            <w:top w:val="none" w:sz="0" w:space="0" w:color="auto"/>
            <w:left w:val="none" w:sz="0" w:space="0" w:color="auto"/>
            <w:bottom w:val="none" w:sz="0" w:space="0" w:color="auto"/>
            <w:right w:val="none" w:sz="0" w:space="0" w:color="auto"/>
          </w:divBdr>
        </w:div>
        <w:div w:id="1698698156">
          <w:marLeft w:val="640"/>
          <w:marRight w:val="0"/>
          <w:marTop w:val="0"/>
          <w:marBottom w:val="0"/>
          <w:divBdr>
            <w:top w:val="none" w:sz="0" w:space="0" w:color="auto"/>
            <w:left w:val="none" w:sz="0" w:space="0" w:color="auto"/>
            <w:bottom w:val="none" w:sz="0" w:space="0" w:color="auto"/>
            <w:right w:val="none" w:sz="0" w:space="0" w:color="auto"/>
          </w:divBdr>
        </w:div>
        <w:div w:id="1791775505">
          <w:marLeft w:val="640"/>
          <w:marRight w:val="0"/>
          <w:marTop w:val="0"/>
          <w:marBottom w:val="0"/>
          <w:divBdr>
            <w:top w:val="none" w:sz="0" w:space="0" w:color="auto"/>
            <w:left w:val="none" w:sz="0" w:space="0" w:color="auto"/>
            <w:bottom w:val="none" w:sz="0" w:space="0" w:color="auto"/>
            <w:right w:val="none" w:sz="0" w:space="0" w:color="auto"/>
          </w:divBdr>
        </w:div>
        <w:div w:id="1797261896">
          <w:marLeft w:val="640"/>
          <w:marRight w:val="0"/>
          <w:marTop w:val="0"/>
          <w:marBottom w:val="0"/>
          <w:divBdr>
            <w:top w:val="none" w:sz="0" w:space="0" w:color="auto"/>
            <w:left w:val="none" w:sz="0" w:space="0" w:color="auto"/>
            <w:bottom w:val="none" w:sz="0" w:space="0" w:color="auto"/>
            <w:right w:val="none" w:sz="0" w:space="0" w:color="auto"/>
          </w:divBdr>
        </w:div>
        <w:div w:id="1848665386">
          <w:marLeft w:val="640"/>
          <w:marRight w:val="0"/>
          <w:marTop w:val="0"/>
          <w:marBottom w:val="0"/>
          <w:divBdr>
            <w:top w:val="none" w:sz="0" w:space="0" w:color="auto"/>
            <w:left w:val="none" w:sz="0" w:space="0" w:color="auto"/>
            <w:bottom w:val="none" w:sz="0" w:space="0" w:color="auto"/>
            <w:right w:val="none" w:sz="0" w:space="0" w:color="auto"/>
          </w:divBdr>
        </w:div>
        <w:div w:id="1898321433">
          <w:marLeft w:val="640"/>
          <w:marRight w:val="0"/>
          <w:marTop w:val="0"/>
          <w:marBottom w:val="0"/>
          <w:divBdr>
            <w:top w:val="none" w:sz="0" w:space="0" w:color="auto"/>
            <w:left w:val="none" w:sz="0" w:space="0" w:color="auto"/>
            <w:bottom w:val="none" w:sz="0" w:space="0" w:color="auto"/>
            <w:right w:val="none" w:sz="0" w:space="0" w:color="auto"/>
          </w:divBdr>
        </w:div>
        <w:div w:id="2100247550">
          <w:marLeft w:val="640"/>
          <w:marRight w:val="0"/>
          <w:marTop w:val="0"/>
          <w:marBottom w:val="0"/>
          <w:divBdr>
            <w:top w:val="none" w:sz="0" w:space="0" w:color="auto"/>
            <w:left w:val="none" w:sz="0" w:space="0" w:color="auto"/>
            <w:bottom w:val="none" w:sz="0" w:space="0" w:color="auto"/>
            <w:right w:val="none" w:sz="0" w:space="0" w:color="auto"/>
          </w:divBdr>
        </w:div>
        <w:div w:id="2124424320">
          <w:marLeft w:val="640"/>
          <w:marRight w:val="0"/>
          <w:marTop w:val="0"/>
          <w:marBottom w:val="0"/>
          <w:divBdr>
            <w:top w:val="none" w:sz="0" w:space="0" w:color="auto"/>
            <w:left w:val="none" w:sz="0" w:space="0" w:color="auto"/>
            <w:bottom w:val="none" w:sz="0" w:space="0" w:color="auto"/>
            <w:right w:val="none" w:sz="0" w:space="0" w:color="auto"/>
          </w:divBdr>
        </w:div>
      </w:divsChild>
    </w:div>
    <w:div w:id="2051417712">
      <w:bodyDiv w:val="1"/>
      <w:marLeft w:val="0"/>
      <w:marRight w:val="0"/>
      <w:marTop w:val="0"/>
      <w:marBottom w:val="0"/>
      <w:divBdr>
        <w:top w:val="none" w:sz="0" w:space="0" w:color="auto"/>
        <w:left w:val="none" w:sz="0" w:space="0" w:color="auto"/>
        <w:bottom w:val="none" w:sz="0" w:space="0" w:color="auto"/>
        <w:right w:val="none" w:sz="0" w:space="0" w:color="auto"/>
      </w:divBdr>
    </w:div>
    <w:div w:id="2106488391">
      <w:bodyDiv w:val="1"/>
      <w:marLeft w:val="0"/>
      <w:marRight w:val="0"/>
      <w:marTop w:val="0"/>
      <w:marBottom w:val="0"/>
      <w:divBdr>
        <w:top w:val="none" w:sz="0" w:space="0" w:color="auto"/>
        <w:left w:val="none" w:sz="0" w:space="0" w:color="auto"/>
        <w:bottom w:val="none" w:sz="0" w:space="0" w:color="auto"/>
        <w:right w:val="none" w:sz="0" w:space="0" w:color="auto"/>
      </w:divBdr>
      <w:divsChild>
        <w:div w:id="143357592">
          <w:marLeft w:val="640"/>
          <w:marRight w:val="0"/>
          <w:marTop w:val="0"/>
          <w:marBottom w:val="0"/>
          <w:divBdr>
            <w:top w:val="none" w:sz="0" w:space="0" w:color="auto"/>
            <w:left w:val="none" w:sz="0" w:space="0" w:color="auto"/>
            <w:bottom w:val="none" w:sz="0" w:space="0" w:color="auto"/>
            <w:right w:val="none" w:sz="0" w:space="0" w:color="auto"/>
          </w:divBdr>
        </w:div>
        <w:div w:id="146556473">
          <w:marLeft w:val="640"/>
          <w:marRight w:val="0"/>
          <w:marTop w:val="0"/>
          <w:marBottom w:val="0"/>
          <w:divBdr>
            <w:top w:val="none" w:sz="0" w:space="0" w:color="auto"/>
            <w:left w:val="none" w:sz="0" w:space="0" w:color="auto"/>
            <w:bottom w:val="none" w:sz="0" w:space="0" w:color="auto"/>
            <w:right w:val="none" w:sz="0" w:space="0" w:color="auto"/>
          </w:divBdr>
        </w:div>
        <w:div w:id="216283632">
          <w:marLeft w:val="640"/>
          <w:marRight w:val="0"/>
          <w:marTop w:val="0"/>
          <w:marBottom w:val="0"/>
          <w:divBdr>
            <w:top w:val="none" w:sz="0" w:space="0" w:color="auto"/>
            <w:left w:val="none" w:sz="0" w:space="0" w:color="auto"/>
            <w:bottom w:val="none" w:sz="0" w:space="0" w:color="auto"/>
            <w:right w:val="none" w:sz="0" w:space="0" w:color="auto"/>
          </w:divBdr>
        </w:div>
        <w:div w:id="219441017">
          <w:marLeft w:val="640"/>
          <w:marRight w:val="0"/>
          <w:marTop w:val="0"/>
          <w:marBottom w:val="0"/>
          <w:divBdr>
            <w:top w:val="none" w:sz="0" w:space="0" w:color="auto"/>
            <w:left w:val="none" w:sz="0" w:space="0" w:color="auto"/>
            <w:bottom w:val="none" w:sz="0" w:space="0" w:color="auto"/>
            <w:right w:val="none" w:sz="0" w:space="0" w:color="auto"/>
          </w:divBdr>
        </w:div>
        <w:div w:id="448815569">
          <w:marLeft w:val="640"/>
          <w:marRight w:val="0"/>
          <w:marTop w:val="0"/>
          <w:marBottom w:val="0"/>
          <w:divBdr>
            <w:top w:val="none" w:sz="0" w:space="0" w:color="auto"/>
            <w:left w:val="none" w:sz="0" w:space="0" w:color="auto"/>
            <w:bottom w:val="none" w:sz="0" w:space="0" w:color="auto"/>
            <w:right w:val="none" w:sz="0" w:space="0" w:color="auto"/>
          </w:divBdr>
        </w:div>
        <w:div w:id="803425475">
          <w:marLeft w:val="640"/>
          <w:marRight w:val="0"/>
          <w:marTop w:val="0"/>
          <w:marBottom w:val="0"/>
          <w:divBdr>
            <w:top w:val="none" w:sz="0" w:space="0" w:color="auto"/>
            <w:left w:val="none" w:sz="0" w:space="0" w:color="auto"/>
            <w:bottom w:val="none" w:sz="0" w:space="0" w:color="auto"/>
            <w:right w:val="none" w:sz="0" w:space="0" w:color="auto"/>
          </w:divBdr>
        </w:div>
        <w:div w:id="1029137967">
          <w:marLeft w:val="640"/>
          <w:marRight w:val="0"/>
          <w:marTop w:val="0"/>
          <w:marBottom w:val="0"/>
          <w:divBdr>
            <w:top w:val="none" w:sz="0" w:space="0" w:color="auto"/>
            <w:left w:val="none" w:sz="0" w:space="0" w:color="auto"/>
            <w:bottom w:val="none" w:sz="0" w:space="0" w:color="auto"/>
            <w:right w:val="none" w:sz="0" w:space="0" w:color="auto"/>
          </w:divBdr>
        </w:div>
        <w:div w:id="1038824136">
          <w:marLeft w:val="640"/>
          <w:marRight w:val="0"/>
          <w:marTop w:val="0"/>
          <w:marBottom w:val="0"/>
          <w:divBdr>
            <w:top w:val="none" w:sz="0" w:space="0" w:color="auto"/>
            <w:left w:val="none" w:sz="0" w:space="0" w:color="auto"/>
            <w:bottom w:val="none" w:sz="0" w:space="0" w:color="auto"/>
            <w:right w:val="none" w:sz="0" w:space="0" w:color="auto"/>
          </w:divBdr>
        </w:div>
        <w:div w:id="1309438116">
          <w:marLeft w:val="640"/>
          <w:marRight w:val="0"/>
          <w:marTop w:val="0"/>
          <w:marBottom w:val="0"/>
          <w:divBdr>
            <w:top w:val="none" w:sz="0" w:space="0" w:color="auto"/>
            <w:left w:val="none" w:sz="0" w:space="0" w:color="auto"/>
            <w:bottom w:val="none" w:sz="0" w:space="0" w:color="auto"/>
            <w:right w:val="none" w:sz="0" w:space="0" w:color="auto"/>
          </w:divBdr>
        </w:div>
        <w:div w:id="1370763706">
          <w:marLeft w:val="640"/>
          <w:marRight w:val="0"/>
          <w:marTop w:val="0"/>
          <w:marBottom w:val="0"/>
          <w:divBdr>
            <w:top w:val="none" w:sz="0" w:space="0" w:color="auto"/>
            <w:left w:val="none" w:sz="0" w:space="0" w:color="auto"/>
            <w:bottom w:val="none" w:sz="0" w:space="0" w:color="auto"/>
            <w:right w:val="none" w:sz="0" w:space="0" w:color="auto"/>
          </w:divBdr>
        </w:div>
        <w:div w:id="1373310677">
          <w:marLeft w:val="640"/>
          <w:marRight w:val="0"/>
          <w:marTop w:val="0"/>
          <w:marBottom w:val="0"/>
          <w:divBdr>
            <w:top w:val="none" w:sz="0" w:space="0" w:color="auto"/>
            <w:left w:val="none" w:sz="0" w:space="0" w:color="auto"/>
            <w:bottom w:val="none" w:sz="0" w:space="0" w:color="auto"/>
            <w:right w:val="none" w:sz="0" w:space="0" w:color="auto"/>
          </w:divBdr>
        </w:div>
        <w:div w:id="1421372784">
          <w:marLeft w:val="640"/>
          <w:marRight w:val="0"/>
          <w:marTop w:val="0"/>
          <w:marBottom w:val="0"/>
          <w:divBdr>
            <w:top w:val="none" w:sz="0" w:space="0" w:color="auto"/>
            <w:left w:val="none" w:sz="0" w:space="0" w:color="auto"/>
            <w:bottom w:val="none" w:sz="0" w:space="0" w:color="auto"/>
            <w:right w:val="none" w:sz="0" w:space="0" w:color="auto"/>
          </w:divBdr>
        </w:div>
        <w:div w:id="1421951255">
          <w:marLeft w:val="640"/>
          <w:marRight w:val="0"/>
          <w:marTop w:val="0"/>
          <w:marBottom w:val="0"/>
          <w:divBdr>
            <w:top w:val="none" w:sz="0" w:space="0" w:color="auto"/>
            <w:left w:val="none" w:sz="0" w:space="0" w:color="auto"/>
            <w:bottom w:val="none" w:sz="0" w:space="0" w:color="auto"/>
            <w:right w:val="none" w:sz="0" w:space="0" w:color="auto"/>
          </w:divBdr>
        </w:div>
        <w:div w:id="1527787217">
          <w:marLeft w:val="640"/>
          <w:marRight w:val="0"/>
          <w:marTop w:val="0"/>
          <w:marBottom w:val="0"/>
          <w:divBdr>
            <w:top w:val="none" w:sz="0" w:space="0" w:color="auto"/>
            <w:left w:val="none" w:sz="0" w:space="0" w:color="auto"/>
            <w:bottom w:val="none" w:sz="0" w:space="0" w:color="auto"/>
            <w:right w:val="none" w:sz="0" w:space="0" w:color="auto"/>
          </w:divBdr>
        </w:div>
        <w:div w:id="1650866849">
          <w:marLeft w:val="640"/>
          <w:marRight w:val="0"/>
          <w:marTop w:val="0"/>
          <w:marBottom w:val="0"/>
          <w:divBdr>
            <w:top w:val="none" w:sz="0" w:space="0" w:color="auto"/>
            <w:left w:val="none" w:sz="0" w:space="0" w:color="auto"/>
            <w:bottom w:val="none" w:sz="0" w:space="0" w:color="auto"/>
            <w:right w:val="none" w:sz="0" w:space="0" w:color="auto"/>
          </w:divBdr>
        </w:div>
        <w:div w:id="1687828813">
          <w:marLeft w:val="640"/>
          <w:marRight w:val="0"/>
          <w:marTop w:val="0"/>
          <w:marBottom w:val="0"/>
          <w:divBdr>
            <w:top w:val="none" w:sz="0" w:space="0" w:color="auto"/>
            <w:left w:val="none" w:sz="0" w:space="0" w:color="auto"/>
            <w:bottom w:val="none" w:sz="0" w:space="0" w:color="auto"/>
            <w:right w:val="none" w:sz="0" w:space="0" w:color="auto"/>
          </w:divBdr>
        </w:div>
        <w:div w:id="1721903594">
          <w:marLeft w:val="640"/>
          <w:marRight w:val="0"/>
          <w:marTop w:val="0"/>
          <w:marBottom w:val="0"/>
          <w:divBdr>
            <w:top w:val="none" w:sz="0" w:space="0" w:color="auto"/>
            <w:left w:val="none" w:sz="0" w:space="0" w:color="auto"/>
            <w:bottom w:val="none" w:sz="0" w:space="0" w:color="auto"/>
            <w:right w:val="none" w:sz="0" w:space="0" w:color="auto"/>
          </w:divBdr>
        </w:div>
        <w:div w:id="1798911044">
          <w:marLeft w:val="640"/>
          <w:marRight w:val="0"/>
          <w:marTop w:val="0"/>
          <w:marBottom w:val="0"/>
          <w:divBdr>
            <w:top w:val="none" w:sz="0" w:space="0" w:color="auto"/>
            <w:left w:val="none" w:sz="0" w:space="0" w:color="auto"/>
            <w:bottom w:val="none" w:sz="0" w:space="0" w:color="auto"/>
            <w:right w:val="none" w:sz="0" w:space="0" w:color="auto"/>
          </w:divBdr>
        </w:div>
        <w:div w:id="1814832609">
          <w:marLeft w:val="640"/>
          <w:marRight w:val="0"/>
          <w:marTop w:val="0"/>
          <w:marBottom w:val="0"/>
          <w:divBdr>
            <w:top w:val="none" w:sz="0" w:space="0" w:color="auto"/>
            <w:left w:val="none" w:sz="0" w:space="0" w:color="auto"/>
            <w:bottom w:val="none" w:sz="0" w:space="0" w:color="auto"/>
            <w:right w:val="none" w:sz="0" w:space="0" w:color="auto"/>
          </w:divBdr>
        </w:div>
        <w:div w:id="1932808283">
          <w:marLeft w:val="640"/>
          <w:marRight w:val="0"/>
          <w:marTop w:val="0"/>
          <w:marBottom w:val="0"/>
          <w:divBdr>
            <w:top w:val="none" w:sz="0" w:space="0" w:color="auto"/>
            <w:left w:val="none" w:sz="0" w:space="0" w:color="auto"/>
            <w:bottom w:val="none" w:sz="0" w:space="0" w:color="auto"/>
            <w:right w:val="none" w:sz="0" w:space="0" w:color="auto"/>
          </w:divBdr>
        </w:div>
        <w:div w:id="1941713742">
          <w:marLeft w:val="640"/>
          <w:marRight w:val="0"/>
          <w:marTop w:val="0"/>
          <w:marBottom w:val="0"/>
          <w:divBdr>
            <w:top w:val="none" w:sz="0" w:space="0" w:color="auto"/>
            <w:left w:val="none" w:sz="0" w:space="0" w:color="auto"/>
            <w:bottom w:val="none" w:sz="0" w:space="0" w:color="auto"/>
            <w:right w:val="none" w:sz="0" w:space="0" w:color="auto"/>
          </w:divBdr>
        </w:div>
        <w:div w:id="1962492247">
          <w:marLeft w:val="640"/>
          <w:marRight w:val="0"/>
          <w:marTop w:val="0"/>
          <w:marBottom w:val="0"/>
          <w:divBdr>
            <w:top w:val="none" w:sz="0" w:space="0" w:color="auto"/>
            <w:left w:val="none" w:sz="0" w:space="0" w:color="auto"/>
            <w:bottom w:val="none" w:sz="0" w:space="0" w:color="auto"/>
            <w:right w:val="none" w:sz="0" w:space="0" w:color="auto"/>
          </w:divBdr>
        </w:div>
        <w:div w:id="2050032287">
          <w:marLeft w:val="640"/>
          <w:marRight w:val="0"/>
          <w:marTop w:val="0"/>
          <w:marBottom w:val="0"/>
          <w:divBdr>
            <w:top w:val="none" w:sz="0" w:space="0" w:color="auto"/>
            <w:left w:val="none" w:sz="0" w:space="0" w:color="auto"/>
            <w:bottom w:val="none" w:sz="0" w:space="0" w:color="auto"/>
            <w:right w:val="none" w:sz="0" w:space="0" w:color="auto"/>
          </w:divBdr>
        </w:div>
        <w:div w:id="2130272997">
          <w:marLeft w:val="640"/>
          <w:marRight w:val="0"/>
          <w:marTop w:val="0"/>
          <w:marBottom w:val="0"/>
          <w:divBdr>
            <w:top w:val="none" w:sz="0" w:space="0" w:color="auto"/>
            <w:left w:val="none" w:sz="0" w:space="0" w:color="auto"/>
            <w:bottom w:val="none" w:sz="0" w:space="0" w:color="auto"/>
            <w:right w:val="none" w:sz="0" w:space="0" w:color="auto"/>
          </w:divBdr>
        </w:div>
      </w:divsChild>
    </w:div>
    <w:div w:id="2110929781">
      <w:bodyDiv w:val="1"/>
      <w:marLeft w:val="0"/>
      <w:marRight w:val="0"/>
      <w:marTop w:val="0"/>
      <w:marBottom w:val="0"/>
      <w:divBdr>
        <w:top w:val="none" w:sz="0" w:space="0" w:color="auto"/>
        <w:left w:val="none" w:sz="0" w:space="0" w:color="auto"/>
        <w:bottom w:val="none" w:sz="0" w:space="0" w:color="auto"/>
        <w:right w:val="none" w:sz="0" w:space="0" w:color="auto"/>
      </w:divBdr>
      <w:divsChild>
        <w:div w:id="248393061">
          <w:marLeft w:val="640"/>
          <w:marRight w:val="0"/>
          <w:marTop w:val="0"/>
          <w:marBottom w:val="0"/>
          <w:divBdr>
            <w:top w:val="none" w:sz="0" w:space="0" w:color="auto"/>
            <w:left w:val="none" w:sz="0" w:space="0" w:color="auto"/>
            <w:bottom w:val="none" w:sz="0" w:space="0" w:color="auto"/>
            <w:right w:val="none" w:sz="0" w:space="0" w:color="auto"/>
          </w:divBdr>
        </w:div>
        <w:div w:id="526798142">
          <w:marLeft w:val="640"/>
          <w:marRight w:val="0"/>
          <w:marTop w:val="0"/>
          <w:marBottom w:val="0"/>
          <w:divBdr>
            <w:top w:val="none" w:sz="0" w:space="0" w:color="auto"/>
            <w:left w:val="none" w:sz="0" w:space="0" w:color="auto"/>
            <w:bottom w:val="none" w:sz="0" w:space="0" w:color="auto"/>
            <w:right w:val="none" w:sz="0" w:space="0" w:color="auto"/>
          </w:divBdr>
        </w:div>
        <w:div w:id="674648653">
          <w:marLeft w:val="640"/>
          <w:marRight w:val="0"/>
          <w:marTop w:val="0"/>
          <w:marBottom w:val="0"/>
          <w:divBdr>
            <w:top w:val="none" w:sz="0" w:space="0" w:color="auto"/>
            <w:left w:val="none" w:sz="0" w:space="0" w:color="auto"/>
            <w:bottom w:val="none" w:sz="0" w:space="0" w:color="auto"/>
            <w:right w:val="none" w:sz="0" w:space="0" w:color="auto"/>
          </w:divBdr>
        </w:div>
        <w:div w:id="683169493">
          <w:marLeft w:val="640"/>
          <w:marRight w:val="0"/>
          <w:marTop w:val="0"/>
          <w:marBottom w:val="0"/>
          <w:divBdr>
            <w:top w:val="none" w:sz="0" w:space="0" w:color="auto"/>
            <w:left w:val="none" w:sz="0" w:space="0" w:color="auto"/>
            <w:bottom w:val="none" w:sz="0" w:space="0" w:color="auto"/>
            <w:right w:val="none" w:sz="0" w:space="0" w:color="auto"/>
          </w:divBdr>
        </w:div>
        <w:div w:id="684985521">
          <w:marLeft w:val="640"/>
          <w:marRight w:val="0"/>
          <w:marTop w:val="0"/>
          <w:marBottom w:val="0"/>
          <w:divBdr>
            <w:top w:val="none" w:sz="0" w:space="0" w:color="auto"/>
            <w:left w:val="none" w:sz="0" w:space="0" w:color="auto"/>
            <w:bottom w:val="none" w:sz="0" w:space="0" w:color="auto"/>
            <w:right w:val="none" w:sz="0" w:space="0" w:color="auto"/>
          </w:divBdr>
        </w:div>
        <w:div w:id="721901611">
          <w:marLeft w:val="640"/>
          <w:marRight w:val="0"/>
          <w:marTop w:val="0"/>
          <w:marBottom w:val="0"/>
          <w:divBdr>
            <w:top w:val="none" w:sz="0" w:space="0" w:color="auto"/>
            <w:left w:val="none" w:sz="0" w:space="0" w:color="auto"/>
            <w:bottom w:val="none" w:sz="0" w:space="0" w:color="auto"/>
            <w:right w:val="none" w:sz="0" w:space="0" w:color="auto"/>
          </w:divBdr>
        </w:div>
        <w:div w:id="822433987">
          <w:marLeft w:val="640"/>
          <w:marRight w:val="0"/>
          <w:marTop w:val="0"/>
          <w:marBottom w:val="0"/>
          <w:divBdr>
            <w:top w:val="none" w:sz="0" w:space="0" w:color="auto"/>
            <w:left w:val="none" w:sz="0" w:space="0" w:color="auto"/>
            <w:bottom w:val="none" w:sz="0" w:space="0" w:color="auto"/>
            <w:right w:val="none" w:sz="0" w:space="0" w:color="auto"/>
          </w:divBdr>
        </w:div>
        <w:div w:id="862134649">
          <w:marLeft w:val="640"/>
          <w:marRight w:val="0"/>
          <w:marTop w:val="0"/>
          <w:marBottom w:val="0"/>
          <w:divBdr>
            <w:top w:val="none" w:sz="0" w:space="0" w:color="auto"/>
            <w:left w:val="none" w:sz="0" w:space="0" w:color="auto"/>
            <w:bottom w:val="none" w:sz="0" w:space="0" w:color="auto"/>
            <w:right w:val="none" w:sz="0" w:space="0" w:color="auto"/>
          </w:divBdr>
        </w:div>
        <w:div w:id="908928351">
          <w:marLeft w:val="640"/>
          <w:marRight w:val="0"/>
          <w:marTop w:val="0"/>
          <w:marBottom w:val="0"/>
          <w:divBdr>
            <w:top w:val="none" w:sz="0" w:space="0" w:color="auto"/>
            <w:left w:val="none" w:sz="0" w:space="0" w:color="auto"/>
            <w:bottom w:val="none" w:sz="0" w:space="0" w:color="auto"/>
            <w:right w:val="none" w:sz="0" w:space="0" w:color="auto"/>
          </w:divBdr>
        </w:div>
        <w:div w:id="986208881">
          <w:marLeft w:val="640"/>
          <w:marRight w:val="0"/>
          <w:marTop w:val="0"/>
          <w:marBottom w:val="0"/>
          <w:divBdr>
            <w:top w:val="none" w:sz="0" w:space="0" w:color="auto"/>
            <w:left w:val="none" w:sz="0" w:space="0" w:color="auto"/>
            <w:bottom w:val="none" w:sz="0" w:space="0" w:color="auto"/>
            <w:right w:val="none" w:sz="0" w:space="0" w:color="auto"/>
          </w:divBdr>
        </w:div>
        <w:div w:id="1008754247">
          <w:marLeft w:val="640"/>
          <w:marRight w:val="0"/>
          <w:marTop w:val="0"/>
          <w:marBottom w:val="0"/>
          <w:divBdr>
            <w:top w:val="none" w:sz="0" w:space="0" w:color="auto"/>
            <w:left w:val="none" w:sz="0" w:space="0" w:color="auto"/>
            <w:bottom w:val="none" w:sz="0" w:space="0" w:color="auto"/>
            <w:right w:val="none" w:sz="0" w:space="0" w:color="auto"/>
          </w:divBdr>
        </w:div>
        <w:div w:id="1039823719">
          <w:marLeft w:val="640"/>
          <w:marRight w:val="0"/>
          <w:marTop w:val="0"/>
          <w:marBottom w:val="0"/>
          <w:divBdr>
            <w:top w:val="none" w:sz="0" w:space="0" w:color="auto"/>
            <w:left w:val="none" w:sz="0" w:space="0" w:color="auto"/>
            <w:bottom w:val="none" w:sz="0" w:space="0" w:color="auto"/>
            <w:right w:val="none" w:sz="0" w:space="0" w:color="auto"/>
          </w:divBdr>
        </w:div>
        <w:div w:id="1094743983">
          <w:marLeft w:val="640"/>
          <w:marRight w:val="0"/>
          <w:marTop w:val="0"/>
          <w:marBottom w:val="0"/>
          <w:divBdr>
            <w:top w:val="none" w:sz="0" w:space="0" w:color="auto"/>
            <w:left w:val="none" w:sz="0" w:space="0" w:color="auto"/>
            <w:bottom w:val="none" w:sz="0" w:space="0" w:color="auto"/>
            <w:right w:val="none" w:sz="0" w:space="0" w:color="auto"/>
          </w:divBdr>
        </w:div>
        <w:div w:id="1191721004">
          <w:marLeft w:val="640"/>
          <w:marRight w:val="0"/>
          <w:marTop w:val="0"/>
          <w:marBottom w:val="0"/>
          <w:divBdr>
            <w:top w:val="none" w:sz="0" w:space="0" w:color="auto"/>
            <w:left w:val="none" w:sz="0" w:space="0" w:color="auto"/>
            <w:bottom w:val="none" w:sz="0" w:space="0" w:color="auto"/>
            <w:right w:val="none" w:sz="0" w:space="0" w:color="auto"/>
          </w:divBdr>
        </w:div>
        <w:div w:id="1226726066">
          <w:marLeft w:val="640"/>
          <w:marRight w:val="0"/>
          <w:marTop w:val="0"/>
          <w:marBottom w:val="0"/>
          <w:divBdr>
            <w:top w:val="none" w:sz="0" w:space="0" w:color="auto"/>
            <w:left w:val="none" w:sz="0" w:space="0" w:color="auto"/>
            <w:bottom w:val="none" w:sz="0" w:space="0" w:color="auto"/>
            <w:right w:val="none" w:sz="0" w:space="0" w:color="auto"/>
          </w:divBdr>
        </w:div>
        <w:div w:id="1235748148">
          <w:marLeft w:val="640"/>
          <w:marRight w:val="0"/>
          <w:marTop w:val="0"/>
          <w:marBottom w:val="0"/>
          <w:divBdr>
            <w:top w:val="none" w:sz="0" w:space="0" w:color="auto"/>
            <w:left w:val="none" w:sz="0" w:space="0" w:color="auto"/>
            <w:bottom w:val="none" w:sz="0" w:space="0" w:color="auto"/>
            <w:right w:val="none" w:sz="0" w:space="0" w:color="auto"/>
          </w:divBdr>
        </w:div>
        <w:div w:id="1291589235">
          <w:marLeft w:val="640"/>
          <w:marRight w:val="0"/>
          <w:marTop w:val="0"/>
          <w:marBottom w:val="0"/>
          <w:divBdr>
            <w:top w:val="none" w:sz="0" w:space="0" w:color="auto"/>
            <w:left w:val="none" w:sz="0" w:space="0" w:color="auto"/>
            <w:bottom w:val="none" w:sz="0" w:space="0" w:color="auto"/>
            <w:right w:val="none" w:sz="0" w:space="0" w:color="auto"/>
          </w:divBdr>
        </w:div>
        <w:div w:id="1436243491">
          <w:marLeft w:val="640"/>
          <w:marRight w:val="0"/>
          <w:marTop w:val="0"/>
          <w:marBottom w:val="0"/>
          <w:divBdr>
            <w:top w:val="none" w:sz="0" w:space="0" w:color="auto"/>
            <w:left w:val="none" w:sz="0" w:space="0" w:color="auto"/>
            <w:bottom w:val="none" w:sz="0" w:space="0" w:color="auto"/>
            <w:right w:val="none" w:sz="0" w:space="0" w:color="auto"/>
          </w:divBdr>
        </w:div>
        <w:div w:id="1678118943">
          <w:marLeft w:val="640"/>
          <w:marRight w:val="0"/>
          <w:marTop w:val="0"/>
          <w:marBottom w:val="0"/>
          <w:divBdr>
            <w:top w:val="none" w:sz="0" w:space="0" w:color="auto"/>
            <w:left w:val="none" w:sz="0" w:space="0" w:color="auto"/>
            <w:bottom w:val="none" w:sz="0" w:space="0" w:color="auto"/>
            <w:right w:val="none" w:sz="0" w:space="0" w:color="auto"/>
          </w:divBdr>
        </w:div>
        <w:div w:id="1793742737">
          <w:marLeft w:val="640"/>
          <w:marRight w:val="0"/>
          <w:marTop w:val="0"/>
          <w:marBottom w:val="0"/>
          <w:divBdr>
            <w:top w:val="none" w:sz="0" w:space="0" w:color="auto"/>
            <w:left w:val="none" w:sz="0" w:space="0" w:color="auto"/>
            <w:bottom w:val="none" w:sz="0" w:space="0" w:color="auto"/>
            <w:right w:val="none" w:sz="0" w:space="0" w:color="auto"/>
          </w:divBdr>
        </w:div>
        <w:div w:id="1915043244">
          <w:marLeft w:val="640"/>
          <w:marRight w:val="0"/>
          <w:marTop w:val="0"/>
          <w:marBottom w:val="0"/>
          <w:divBdr>
            <w:top w:val="none" w:sz="0" w:space="0" w:color="auto"/>
            <w:left w:val="none" w:sz="0" w:space="0" w:color="auto"/>
            <w:bottom w:val="none" w:sz="0" w:space="0" w:color="auto"/>
            <w:right w:val="none" w:sz="0" w:space="0" w:color="auto"/>
          </w:divBdr>
        </w:div>
        <w:div w:id="1949310171">
          <w:marLeft w:val="640"/>
          <w:marRight w:val="0"/>
          <w:marTop w:val="0"/>
          <w:marBottom w:val="0"/>
          <w:divBdr>
            <w:top w:val="none" w:sz="0" w:space="0" w:color="auto"/>
            <w:left w:val="none" w:sz="0" w:space="0" w:color="auto"/>
            <w:bottom w:val="none" w:sz="0" w:space="0" w:color="auto"/>
            <w:right w:val="none" w:sz="0" w:space="0" w:color="auto"/>
          </w:divBdr>
        </w:div>
        <w:div w:id="1992248048">
          <w:marLeft w:val="640"/>
          <w:marRight w:val="0"/>
          <w:marTop w:val="0"/>
          <w:marBottom w:val="0"/>
          <w:divBdr>
            <w:top w:val="none" w:sz="0" w:space="0" w:color="auto"/>
            <w:left w:val="none" w:sz="0" w:space="0" w:color="auto"/>
            <w:bottom w:val="none" w:sz="0" w:space="0" w:color="auto"/>
            <w:right w:val="none" w:sz="0" w:space="0" w:color="auto"/>
          </w:divBdr>
        </w:div>
        <w:div w:id="2033609415">
          <w:marLeft w:val="640"/>
          <w:marRight w:val="0"/>
          <w:marTop w:val="0"/>
          <w:marBottom w:val="0"/>
          <w:divBdr>
            <w:top w:val="none" w:sz="0" w:space="0" w:color="auto"/>
            <w:left w:val="none" w:sz="0" w:space="0" w:color="auto"/>
            <w:bottom w:val="none" w:sz="0" w:space="0" w:color="auto"/>
            <w:right w:val="none" w:sz="0" w:space="0" w:color="auto"/>
          </w:divBdr>
        </w:div>
        <w:div w:id="2063285519">
          <w:marLeft w:val="640"/>
          <w:marRight w:val="0"/>
          <w:marTop w:val="0"/>
          <w:marBottom w:val="0"/>
          <w:divBdr>
            <w:top w:val="none" w:sz="0" w:space="0" w:color="auto"/>
            <w:left w:val="none" w:sz="0" w:space="0" w:color="auto"/>
            <w:bottom w:val="none" w:sz="0" w:space="0" w:color="auto"/>
            <w:right w:val="none" w:sz="0" w:space="0" w:color="auto"/>
          </w:divBdr>
        </w:div>
        <w:div w:id="2078475617">
          <w:marLeft w:val="640"/>
          <w:marRight w:val="0"/>
          <w:marTop w:val="0"/>
          <w:marBottom w:val="0"/>
          <w:divBdr>
            <w:top w:val="none" w:sz="0" w:space="0" w:color="auto"/>
            <w:left w:val="none" w:sz="0" w:space="0" w:color="auto"/>
            <w:bottom w:val="none" w:sz="0" w:space="0" w:color="auto"/>
            <w:right w:val="none" w:sz="0" w:space="0" w:color="auto"/>
          </w:divBdr>
        </w:div>
      </w:divsChild>
    </w:div>
    <w:div w:id="2143493867">
      <w:bodyDiv w:val="1"/>
      <w:marLeft w:val="0"/>
      <w:marRight w:val="0"/>
      <w:marTop w:val="0"/>
      <w:marBottom w:val="0"/>
      <w:divBdr>
        <w:top w:val="none" w:sz="0" w:space="0" w:color="auto"/>
        <w:left w:val="none" w:sz="0" w:space="0" w:color="auto"/>
        <w:bottom w:val="none" w:sz="0" w:space="0" w:color="auto"/>
        <w:right w:val="none" w:sz="0" w:space="0" w:color="auto"/>
      </w:divBdr>
      <w:divsChild>
        <w:div w:id="19280226">
          <w:marLeft w:val="640"/>
          <w:marRight w:val="0"/>
          <w:marTop w:val="0"/>
          <w:marBottom w:val="0"/>
          <w:divBdr>
            <w:top w:val="none" w:sz="0" w:space="0" w:color="auto"/>
            <w:left w:val="none" w:sz="0" w:space="0" w:color="auto"/>
            <w:bottom w:val="none" w:sz="0" w:space="0" w:color="auto"/>
            <w:right w:val="none" w:sz="0" w:space="0" w:color="auto"/>
          </w:divBdr>
        </w:div>
        <w:div w:id="45615977">
          <w:marLeft w:val="640"/>
          <w:marRight w:val="0"/>
          <w:marTop w:val="0"/>
          <w:marBottom w:val="0"/>
          <w:divBdr>
            <w:top w:val="none" w:sz="0" w:space="0" w:color="auto"/>
            <w:left w:val="none" w:sz="0" w:space="0" w:color="auto"/>
            <w:bottom w:val="none" w:sz="0" w:space="0" w:color="auto"/>
            <w:right w:val="none" w:sz="0" w:space="0" w:color="auto"/>
          </w:divBdr>
        </w:div>
        <w:div w:id="55130019">
          <w:marLeft w:val="640"/>
          <w:marRight w:val="0"/>
          <w:marTop w:val="0"/>
          <w:marBottom w:val="0"/>
          <w:divBdr>
            <w:top w:val="none" w:sz="0" w:space="0" w:color="auto"/>
            <w:left w:val="none" w:sz="0" w:space="0" w:color="auto"/>
            <w:bottom w:val="none" w:sz="0" w:space="0" w:color="auto"/>
            <w:right w:val="none" w:sz="0" w:space="0" w:color="auto"/>
          </w:divBdr>
        </w:div>
        <w:div w:id="189882559">
          <w:marLeft w:val="640"/>
          <w:marRight w:val="0"/>
          <w:marTop w:val="0"/>
          <w:marBottom w:val="0"/>
          <w:divBdr>
            <w:top w:val="none" w:sz="0" w:space="0" w:color="auto"/>
            <w:left w:val="none" w:sz="0" w:space="0" w:color="auto"/>
            <w:bottom w:val="none" w:sz="0" w:space="0" w:color="auto"/>
            <w:right w:val="none" w:sz="0" w:space="0" w:color="auto"/>
          </w:divBdr>
        </w:div>
        <w:div w:id="214855146">
          <w:marLeft w:val="640"/>
          <w:marRight w:val="0"/>
          <w:marTop w:val="0"/>
          <w:marBottom w:val="0"/>
          <w:divBdr>
            <w:top w:val="none" w:sz="0" w:space="0" w:color="auto"/>
            <w:left w:val="none" w:sz="0" w:space="0" w:color="auto"/>
            <w:bottom w:val="none" w:sz="0" w:space="0" w:color="auto"/>
            <w:right w:val="none" w:sz="0" w:space="0" w:color="auto"/>
          </w:divBdr>
        </w:div>
        <w:div w:id="357198151">
          <w:marLeft w:val="640"/>
          <w:marRight w:val="0"/>
          <w:marTop w:val="0"/>
          <w:marBottom w:val="0"/>
          <w:divBdr>
            <w:top w:val="none" w:sz="0" w:space="0" w:color="auto"/>
            <w:left w:val="none" w:sz="0" w:space="0" w:color="auto"/>
            <w:bottom w:val="none" w:sz="0" w:space="0" w:color="auto"/>
            <w:right w:val="none" w:sz="0" w:space="0" w:color="auto"/>
          </w:divBdr>
        </w:div>
        <w:div w:id="386343014">
          <w:marLeft w:val="640"/>
          <w:marRight w:val="0"/>
          <w:marTop w:val="0"/>
          <w:marBottom w:val="0"/>
          <w:divBdr>
            <w:top w:val="none" w:sz="0" w:space="0" w:color="auto"/>
            <w:left w:val="none" w:sz="0" w:space="0" w:color="auto"/>
            <w:bottom w:val="none" w:sz="0" w:space="0" w:color="auto"/>
            <w:right w:val="none" w:sz="0" w:space="0" w:color="auto"/>
          </w:divBdr>
        </w:div>
        <w:div w:id="410276302">
          <w:marLeft w:val="640"/>
          <w:marRight w:val="0"/>
          <w:marTop w:val="0"/>
          <w:marBottom w:val="0"/>
          <w:divBdr>
            <w:top w:val="none" w:sz="0" w:space="0" w:color="auto"/>
            <w:left w:val="none" w:sz="0" w:space="0" w:color="auto"/>
            <w:bottom w:val="none" w:sz="0" w:space="0" w:color="auto"/>
            <w:right w:val="none" w:sz="0" w:space="0" w:color="auto"/>
          </w:divBdr>
        </w:div>
        <w:div w:id="683939578">
          <w:marLeft w:val="640"/>
          <w:marRight w:val="0"/>
          <w:marTop w:val="0"/>
          <w:marBottom w:val="0"/>
          <w:divBdr>
            <w:top w:val="none" w:sz="0" w:space="0" w:color="auto"/>
            <w:left w:val="none" w:sz="0" w:space="0" w:color="auto"/>
            <w:bottom w:val="none" w:sz="0" w:space="0" w:color="auto"/>
            <w:right w:val="none" w:sz="0" w:space="0" w:color="auto"/>
          </w:divBdr>
        </w:div>
        <w:div w:id="827599927">
          <w:marLeft w:val="640"/>
          <w:marRight w:val="0"/>
          <w:marTop w:val="0"/>
          <w:marBottom w:val="0"/>
          <w:divBdr>
            <w:top w:val="none" w:sz="0" w:space="0" w:color="auto"/>
            <w:left w:val="none" w:sz="0" w:space="0" w:color="auto"/>
            <w:bottom w:val="none" w:sz="0" w:space="0" w:color="auto"/>
            <w:right w:val="none" w:sz="0" w:space="0" w:color="auto"/>
          </w:divBdr>
        </w:div>
        <w:div w:id="908270296">
          <w:marLeft w:val="640"/>
          <w:marRight w:val="0"/>
          <w:marTop w:val="0"/>
          <w:marBottom w:val="0"/>
          <w:divBdr>
            <w:top w:val="none" w:sz="0" w:space="0" w:color="auto"/>
            <w:left w:val="none" w:sz="0" w:space="0" w:color="auto"/>
            <w:bottom w:val="none" w:sz="0" w:space="0" w:color="auto"/>
            <w:right w:val="none" w:sz="0" w:space="0" w:color="auto"/>
          </w:divBdr>
        </w:div>
        <w:div w:id="942302515">
          <w:marLeft w:val="640"/>
          <w:marRight w:val="0"/>
          <w:marTop w:val="0"/>
          <w:marBottom w:val="0"/>
          <w:divBdr>
            <w:top w:val="none" w:sz="0" w:space="0" w:color="auto"/>
            <w:left w:val="none" w:sz="0" w:space="0" w:color="auto"/>
            <w:bottom w:val="none" w:sz="0" w:space="0" w:color="auto"/>
            <w:right w:val="none" w:sz="0" w:space="0" w:color="auto"/>
          </w:divBdr>
        </w:div>
        <w:div w:id="975992019">
          <w:marLeft w:val="640"/>
          <w:marRight w:val="0"/>
          <w:marTop w:val="0"/>
          <w:marBottom w:val="0"/>
          <w:divBdr>
            <w:top w:val="none" w:sz="0" w:space="0" w:color="auto"/>
            <w:left w:val="none" w:sz="0" w:space="0" w:color="auto"/>
            <w:bottom w:val="none" w:sz="0" w:space="0" w:color="auto"/>
            <w:right w:val="none" w:sz="0" w:space="0" w:color="auto"/>
          </w:divBdr>
        </w:div>
        <w:div w:id="1083602089">
          <w:marLeft w:val="640"/>
          <w:marRight w:val="0"/>
          <w:marTop w:val="0"/>
          <w:marBottom w:val="0"/>
          <w:divBdr>
            <w:top w:val="none" w:sz="0" w:space="0" w:color="auto"/>
            <w:left w:val="none" w:sz="0" w:space="0" w:color="auto"/>
            <w:bottom w:val="none" w:sz="0" w:space="0" w:color="auto"/>
            <w:right w:val="none" w:sz="0" w:space="0" w:color="auto"/>
          </w:divBdr>
        </w:div>
        <w:div w:id="1203320299">
          <w:marLeft w:val="640"/>
          <w:marRight w:val="0"/>
          <w:marTop w:val="0"/>
          <w:marBottom w:val="0"/>
          <w:divBdr>
            <w:top w:val="none" w:sz="0" w:space="0" w:color="auto"/>
            <w:left w:val="none" w:sz="0" w:space="0" w:color="auto"/>
            <w:bottom w:val="none" w:sz="0" w:space="0" w:color="auto"/>
            <w:right w:val="none" w:sz="0" w:space="0" w:color="auto"/>
          </w:divBdr>
        </w:div>
        <w:div w:id="1229918676">
          <w:marLeft w:val="640"/>
          <w:marRight w:val="0"/>
          <w:marTop w:val="0"/>
          <w:marBottom w:val="0"/>
          <w:divBdr>
            <w:top w:val="none" w:sz="0" w:space="0" w:color="auto"/>
            <w:left w:val="none" w:sz="0" w:space="0" w:color="auto"/>
            <w:bottom w:val="none" w:sz="0" w:space="0" w:color="auto"/>
            <w:right w:val="none" w:sz="0" w:space="0" w:color="auto"/>
          </w:divBdr>
        </w:div>
        <w:div w:id="1310936088">
          <w:marLeft w:val="640"/>
          <w:marRight w:val="0"/>
          <w:marTop w:val="0"/>
          <w:marBottom w:val="0"/>
          <w:divBdr>
            <w:top w:val="none" w:sz="0" w:space="0" w:color="auto"/>
            <w:left w:val="none" w:sz="0" w:space="0" w:color="auto"/>
            <w:bottom w:val="none" w:sz="0" w:space="0" w:color="auto"/>
            <w:right w:val="none" w:sz="0" w:space="0" w:color="auto"/>
          </w:divBdr>
        </w:div>
        <w:div w:id="1386492867">
          <w:marLeft w:val="640"/>
          <w:marRight w:val="0"/>
          <w:marTop w:val="0"/>
          <w:marBottom w:val="0"/>
          <w:divBdr>
            <w:top w:val="none" w:sz="0" w:space="0" w:color="auto"/>
            <w:left w:val="none" w:sz="0" w:space="0" w:color="auto"/>
            <w:bottom w:val="none" w:sz="0" w:space="0" w:color="auto"/>
            <w:right w:val="none" w:sz="0" w:space="0" w:color="auto"/>
          </w:divBdr>
        </w:div>
        <w:div w:id="1395734306">
          <w:marLeft w:val="640"/>
          <w:marRight w:val="0"/>
          <w:marTop w:val="0"/>
          <w:marBottom w:val="0"/>
          <w:divBdr>
            <w:top w:val="none" w:sz="0" w:space="0" w:color="auto"/>
            <w:left w:val="none" w:sz="0" w:space="0" w:color="auto"/>
            <w:bottom w:val="none" w:sz="0" w:space="0" w:color="auto"/>
            <w:right w:val="none" w:sz="0" w:space="0" w:color="auto"/>
          </w:divBdr>
        </w:div>
        <w:div w:id="1445462844">
          <w:marLeft w:val="640"/>
          <w:marRight w:val="0"/>
          <w:marTop w:val="0"/>
          <w:marBottom w:val="0"/>
          <w:divBdr>
            <w:top w:val="none" w:sz="0" w:space="0" w:color="auto"/>
            <w:left w:val="none" w:sz="0" w:space="0" w:color="auto"/>
            <w:bottom w:val="none" w:sz="0" w:space="0" w:color="auto"/>
            <w:right w:val="none" w:sz="0" w:space="0" w:color="auto"/>
          </w:divBdr>
        </w:div>
        <w:div w:id="1452744512">
          <w:marLeft w:val="640"/>
          <w:marRight w:val="0"/>
          <w:marTop w:val="0"/>
          <w:marBottom w:val="0"/>
          <w:divBdr>
            <w:top w:val="none" w:sz="0" w:space="0" w:color="auto"/>
            <w:left w:val="none" w:sz="0" w:space="0" w:color="auto"/>
            <w:bottom w:val="none" w:sz="0" w:space="0" w:color="auto"/>
            <w:right w:val="none" w:sz="0" w:space="0" w:color="auto"/>
          </w:divBdr>
        </w:div>
        <w:div w:id="1490052801">
          <w:marLeft w:val="640"/>
          <w:marRight w:val="0"/>
          <w:marTop w:val="0"/>
          <w:marBottom w:val="0"/>
          <w:divBdr>
            <w:top w:val="none" w:sz="0" w:space="0" w:color="auto"/>
            <w:left w:val="none" w:sz="0" w:space="0" w:color="auto"/>
            <w:bottom w:val="none" w:sz="0" w:space="0" w:color="auto"/>
            <w:right w:val="none" w:sz="0" w:space="0" w:color="auto"/>
          </w:divBdr>
        </w:div>
        <w:div w:id="1631784524">
          <w:marLeft w:val="640"/>
          <w:marRight w:val="0"/>
          <w:marTop w:val="0"/>
          <w:marBottom w:val="0"/>
          <w:divBdr>
            <w:top w:val="none" w:sz="0" w:space="0" w:color="auto"/>
            <w:left w:val="none" w:sz="0" w:space="0" w:color="auto"/>
            <w:bottom w:val="none" w:sz="0" w:space="0" w:color="auto"/>
            <w:right w:val="none" w:sz="0" w:space="0" w:color="auto"/>
          </w:divBdr>
        </w:div>
        <w:div w:id="1637637420">
          <w:marLeft w:val="640"/>
          <w:marRight w:val="0"/>
          <w:marTop w:val="0"/>
          <w:marBottom w:val="0"/>
          <w:divBdr>
            <w:top w:val="none" w:sz="0" w:space="0" w:color="auto"/>
            <w:left w:val="none" w:sz="0" w:space="0" w:color="auto"/>
            <w:bottom w:val="none" w:sz="0" w:space="0" w:color="auto"/>
            <w:right w:val="none" w:sz="0" w:space="0" w:color="auto"/>
          </w:divBdr>
        </w:div>
        <w:div w:id="1848791067">
          <w:marLeft w:val="640"/>
          <w:marRight w:val="0"/>
          <w:marTop w:val="0"/>
          <w:marBottom w:val="0"/>
          <w:divBdr>
            <w:top w:val="none" w:sz="0" w:space="0" w:color="auto"/>
            <w:left w:val="none" w:sz="0" w:space="0" w:color="auto"/>
            <w:bottom w:val="none" w:sz="0" w:space="0" w:color="auto"/>
            <w:right w:val="none" w:sz="0" w:space="0" w:color="auto"/>
          </w:divBdr>
        </w:div>
        <w:div w:id="2112119973">
          <w:marLeft w:val="640"/>
          <w:marRight w:val="0"/>
          <w:marTop w:val="0"/>
          <w:marBottom w:val="0"/>
          <w:divBdr>
            <w:top w:val="none" w:sz="0" w:space="0" w:color="auto"/>
            <w:left w:val="none" w:sz="0" w:space="0" w:color="auto"/>
            <w:bottom w:val="none" w:sz="0" w:space="0" w:color="auto"/>
            <w:right w:val="none" w:sz="0" w:space="0" w:color="auto"/>
          </w:divBdr>
        </w:div>
      </w:divsChild>
    </w:div>
    <w:div w:id="2145149799">
      <w:bodyDiv w:val="1"/>
      <w:marLeft w:val="0"/>
      <w:marRight w:val="0"/>
      <w:marTop w:val="0"/>
      <w:marBottom w:val="0"/>
      <w:divBdr>
        <w:top w:val="none" w:sz="0" w:space="0" w:color="auto"/>
        <w:left w:val="none" w:sz="0" w:space="0" w:color="auto"/>
        <w:bottom w:val="none" w:sz="0" w:space="0" w:color="auto"/>
        <w:right w:val="none" w:sz="0" w:space="0" w:color="auto"/>
      </w:divBdr>
      <w:divsChild>
        <w:div w:id="61636393">
          <w:marLeft w:val="480"/>
          <w:marRight w:val="0"/>
          <w:marTop w:val="0"/>
          <w:marBottom w:val="0"/>
          <w:divBdr>
            <w:top w:val="none" w:sz="0" w:space="0" w:color="auto"/>
            <w:left w:val="none" w:sz="0" w:space="0" w:color="auto"/>
            <w:bottom w:val="none" w:sz="0" w:space="0" w:color="auto"/>
            <w:right w:val="none" w:sz="0" w:space="0" w:color="auto"/>
          </w:divBdr>
        </w:div>
        <w:div w:id="71709430">
          <w:marLeft w:val="480"/>
          <w:marRight w:val="0"/>
          <w:marTop w:val="0"/>
          <w:marBottom w:val="0"/>
          <w:divBdr>
            <w:top w:val="none" w:sz="0" w:space="0" w:color="auto"/>
            <w:left w:val="none" w:sz="0" w:space="0" w:color="auto"/>
            <w:bottom w:val="none" w:sz="0" w:space="0" w:color="auto"/>
            <w:right w:val="none" w:sz="0" w:space="0" w:color="auto"/>
          </w:divBdr>
        </w:div>
        <w:div w:id="302194368">
          <w:marLeft w:val="480"/>
          <w:marRight w:val="0"/>
          <w:marTop w:val="0"/>
          <w:marBottom w:val="0"/>
          <w:divBdr>
            <w:top w:val="none" w:sz="0" w:space="0" w:color="auto"/>
            <w:left w:val="none" w:sz="0" w:space="0" w:color="auto"/>
            <w:bottom w:val="none" w:sz="0" w:space="0" w:color="auto"/>
            <w:right w:val="none" w:sz="0" w:space="0" w:color="auto"/>
          </w:divBdr>
        </w:div>
        <w:div w:id="369457614">
          <w:marLeft w:val="480"/>
          <w:marRight w:val="0"/>
          <w:marTop w:val="0"/>
          <w:marBottom w:val="0"/>
          <w:divBdr>
            <w:top w:val="none" w:sz="0" w:space="0" w:color="auto"/>
            <w:left w:val="none" w:sz="0" w:space="0" w:color="auto"/>
            <w:bottom w:val="none" w:sz="0" w:space="0" w:color="auto"/>
            <w:right w:val="none" w:sz="0" w:space="0" w:color="auto"/>
          </w:divBdr>
        </w:div>
        <w:div w:id="446706114">
          <w:marLeft w:val="480"/>
          <w:marRight w:val="0"/>
          <w:marTop w:val="0"/>
          <w:marBottom w:val="0"/>
          <w:divBdr>
            <w:top w:val="none" w:sz="0" w:space="0" w:color="auto"/>
            <w:left w:val="none" w:sz="0" w:space="0" w:color="auto"/>
            <w:bottom w:val="none" w:sz="0" w:space="0" w:color="auto"/>
            <w:right w:val="none" w:sz="0" w:space="0" w:color="auto"/>
          </w:divBdr>
        </w:div>
        <w:div w:id="563302351">
          <w:marLeft w:val="480"/>
          <w:marRight w:val="0"/>
          <w:marTop w:val="0"/>
          <w:marBottom w:val="0"/>
          <w:divBdr>
            <w:top w:val="none" w:sz="0" w:space="0" w:color="auto"/>
            <w:left w:val="none" w:sz="0" w:space="0" w:color="auto"/>
            <w:bottom w:val="none" w:sz="0" w:space="0" w:color="auto"/>
            <w:right w:val="none" w:sz="0" w:space="0" w:color="auto"/>
          </w:divBdr>
        </w:div>
        <w:div w:id="590046686">
          <w:marLeft w:val="480"/>
          <w:marRight w:val="0"/>
          <w:marTop w:val="0"/>
          <w:marBottom w:val="0"/>
          <w:divBdr>
            <w:top w:val="none" w:sz="0" w:space="0" w:color="auto"/>
            <w:left w:val="none" w:sz="0" w:space="0" w:color="auto"/>
            <w:bottom w:val="none" w:sz="0" w:space="0" w:color="auto"/>
            <w:right w:val="none" w:sz="0" w:space="0" w:color="auto"/>
          </w:divBdr>
        </w:div>
        <w:div w:id="609092092">
          <w:marLeft w:val="480"/>
          <w:marRight w:val="0"/>
          <w:marTop w:val="0"/>
          <w:marBottom w:val="0"/>
          <w:divBdr>
            <w:top w:val="none" w:sz="0" w:space="0" w:color="auto"/>
            <w:left w:val="none" w:sz="0" w:space="0" w:color="auto"/>
            <w:bottom w:val="none" w:sz="0" w:space="0" w:color="auto"/>
            <w:right w:val="none" w:sz="0" w:space="0" w:color="auto"/>
          </w:divBdr>
        </w:div>
        <w:div w:id="613172424">
          <w:marLeft w:val="480"/>
          <w:marRight w:val="0"/>
          <w:marTop w:val="0"/>
          <w:marBottom w:val="0"/>
          <w:divBdr>
            <w:top w:val="none" w:sz="0" w:space="0" w:color="auto"/>
            <w:left w:val="none" w:sz="0" w:space="0" w:color="auto"/>
            <w:bottom w:val="none" w:sz="0" w:space="0" w:color="auto"/>
            <w:right w:val="none" w:sz="0" w:space="0" w:color="auto"/>
          </w:divBdr>
        </w:div>
        <w:div w:id="669258880">
          <w:marLeft w:val="480"/>
          <w:marRight w:val="0"/>
          <w:marTop w:val="0"/>
          <w:marBottom w:val="0"/>
          <w:divBdr>
            <w:top w:val="none" w:sz="0" w:space="0" w:color="auto"/>
            <w:left w:val="none" w:sz="0" w:space="0" w:color="auto"/>
            <w:bottom w:val="none" w:sz="0" w:space="0" w:color="auto"/>
            <w:right w:val="none" w:sz="0" w:space="0" w:color="auto"/>
          </w:divBdr>
        </w:div>
        <w:div w:id="917984642">
          <w:marLeft w:val="480"/>
          <w:marRight w:val="0"/>
          <w:marTop w:val="0"/>
          <w:marBottom w:val="0"/>
          <w:divBdr>
            <w:top w:val="none" w:sz="0" w:space="0" w:color="auto"/>
            <w:left w:val="none" w:sz="0" w:space="0" w:color="auto"/>
            <w:bottom w:val="none" w:sz="0" w:space="0" w:color="auto"/>
            <w:right w:val="none" w:sz="0" w:space="0" w:color="auto"/>
          </w:divBdr>
        </w:div>
        <w:div w:id="1004355486">
          <w:marLeft w:val="480"/>
          <w:marRight w:val="0"/>
          <w:marTop w:val="0"/>
          <w:marBottom w:val="0"/>
          <w:divBdr>
            <w:top w:val="none" w:sz="0" w:space="0" w:color="auto"/>
            <w:left w:val="none" w:sz="0" w:space="0" w:color="auto"/>
            <w:bottom w:val="none" w:sz="0" w:space="0" w:color="auto"/>
            <w:right w:val="none" w:sz="0" w:space="0" w:color="auto"/>
          </w:divBdr>
        </w:div>
        <w:div w:id="1008215681">
          <w:marLeft w:val="480"/>
          <w:marRight w:val="0"/>
          <w:marTop w:val="0"/>
          <w:marBottom w:val="0"/>
          <w:divBdr>
            <w:top w:val="none" w:sz="0" w:space="0" w:color="auto"/>
            <w:left w:val="none" w:sz="0" w:space="0" w:color="auto"/>
            <w:bottom w:val="none" w:sz="0" w:space="0" w:color="auto"/>
            <w:right w:val="none" w:sz="0" w:space="0" w:color="auto"/>
          </w:divBdr>
        </w:div>
        <w:div w:id="1039015863">
          <w:marLeft w:val="480"/>
          <w:marRight w:val="0"/>
          <w:marTop w:val="0"/>
          <w:marBottom w:val="0"/>
          <w:divBdr>
            <w:top w:val="none" w:sz="0" w:space="0" w:color="auto"/>
            <w:left w:val="none" w:sz="0" w:space="0" w:color="auto"/>
            <w:bottom w:val="none" w:sz="0" w:space="0" w:color="auto"/>
            <w:right w:val="none" w:sz="0" w:space="0" w:color="auto"/>
          </w:divBdr>
        </w:div>
        <w:div w:id="1067342270">
          <w:marLeft w:val="480"/>
          <w:marRight w:val="0"/>
          <w:marTop w:val="0"/>
          <w:marBottom w:val="0"/>
          <w:divBdr>
            <w:top w:val="none" w:sz="0" w:space="0" w:color="auto"/>
            <w:left w:val="none" w:sz="0" w:space="0" w:color="auto"/>
            <w:bottom w:val="none" w:sz="0" w:space="0" w:color="auto"/>
            <w:right w:val="none" w:sz="0" w:space="0" w:color="auto"/>
          </w:divBdr>
        </w:div>
        <w:div w:id="1119568608">
          <w:marLeft w:val="480"/>
          <w:marRight w:val="0"/>
          <w:marTop w:val="0"/>
          <w:marBottom w:val="0"/>
          <w:divBdr>
            <w:top w:val="none" w:sz="0" w:space="0" w:color="auto"/>
            <w:left w:val="none" w:sz="0" w:space="0" w:color="auto"/>
            <w:bottom w:val="none" w:sz="0" w:space="0" w:color="auto"/>
            <w:right w:val="none" w:sz="0" w:space="0" w:color="auto"/>
          </w:divBdr>
        </w:div>
        <w:div w:id="1254824692">
          <w:marLeft w:val="480"/>
          <w:marRight w:val="0"/>
          <w:marTop w:val="0"/>
          <w:marBottom w:val="0"/>
          <w:divBdr>
            <w:top w:val="none" w:sz="0" w:space="0" w:color="auto"/>
            <w:left w:val="none" w:sz="0" w:space="0" w:color="auto"/>
            <w:bottom w:val="none" w:sz="0" w:space="0" w:color="auto"/>
            <w:right w:val="none" w:sz="0" w:space="0" w:color="auto"/>
          </w:divBdr>
        </w:div>
        <w:div w:id="1398357572">
          <w:marLeft w:val="480"/>
          <w:marRight w:val="0"/>
          <w:marTop w:val="0"/>
          <w:marBottom w:val="0"/>
          <w:divBdr>
            <w:top w:val="none" w:sz="0" w:space="0" w:color="auto"/>
            <w:left w:val="none" w:sz="0" w:space="0" w:color="auto"/>
            <w:bottom w:val="none" w:sz="0" w:space="0" w:color="auto"/>
            <w:right w:val="none" w:sz="0" w:space="0" w:color="auto"/>
          </w:divBdr>
        </w:div>
        <w:div w:id="1480728386">
          <w:marLeft w:val="480"/>
          <w:marRight w:val="0"/>
          <w:marTop w:val="0"/>
          <w:marBottom w:val="0"/>
          <w:divBdr>
            <w:top w:val="none" w:sz="0" w:space="0" w:color="auto"/>
            <w:left w:val="none" w:sz="0" w:space="0" w:color="auto"/>
            <w:bottom w:val="none" w:sz="0" w:space="0" w:color="auto"/>
            <w:right w:val="none" w:sz="0" w:space="0" w:color="auto"/>
          </w:divBdr>
        </w:div>
        <w:div w:id="1537546972">
          <w:marLeft w:val="480"/>
          <w:marRight w:val="0"/>
          <w:marTop w:val="0"/>
          <w:marBottom w:val="0"/>
          <w:divBdr>
            <w:top w:val="none" w:sz="0" w:space="0" w:color="auto"/>
            <w:left w:val="none" w:sz="0" w:space="0" w:color="auto"/>
            <w:bottom w:val="none" w:sz="0" w:space="0" w:color="auto"/>
            <w:right w:val="none" w:sz="0" w:space="0" w:color="auto"/>
          </w:divBdr>
        </w:div>
        <w:div w:id="1548371307">
          <w:marLeft w:val="480"/>
          <w:marRight w:val="0"/>
          <w:marTop w:val="0"/>
          <w:marBottom w:val="0"/>
          <w:divBdr>
            <w:top w:val="none" w:sz="0" w:space="0" w:color="auto"/>
            <w:left w:val="none" w:sz="0" w:space="0" w:color="auto"/>
            <w:bottom w:val="none" w:sz="0" w:space="0" w:color="auto"/>
            <w:right w:val="none" w:sz="0" w:space="0" w:color="auto"/>
          </w:divBdr>
        </w:div>
        <w:div w:id="1847356065">
          <w:marLeft w:val="480"/>
          <w:marRight w:val="0"/>
          <w:marTop w:val="0"/>
          <w:marBottom w:val="0"/>
          <w:divBdr>
            <w:top w:val="none" w:sz="0" w:space="0" w:color="auto"/>
            <w:left w:val="none" w:sz="0" w:space="0" w:color="auto"/>
            <w:bottom w:val="none" w:sz="0" w:space="0" w:color="auto"/>
            <w:right w:val="none" w:sz="0" w:space="0" w:color="auto"/>
          </w:divBdr>
        </w:div>
        <w:div w:id="1893928104">
          <w:marLeft w:val="480"/>
          <w:marRight w:val="0"/>
          <w:marTop w:val="0"/>
          <w:marBottom w:val="0"/>
          <w:divBdr>
            <w:top w:val="none" w:sz="0" w:space="0" w:color="auto"/>
            <w:left w:val="none" w:sz="0" w:space="0" w:color="auto"/>
            <w:bottom w:val="none" w:sz="0" w:space="0" w:color="auto"/>
            <w:right w:val="none" w:sz="0" w:space="0" w:color="auto"/>
          </w:divBdr>
        </w:div>
        <w:div w:id="1983849668">
          <w:marLeft w:val="480"/>
          <w:marRight w:val="0"/>
          <w:marTop w:val="0"/>
          <w:marBottom w:val="0"/>
          <w:divBdr>
            <w:top w:val="none" w:sz="0" w:space="0" w:color="auto"/>
            <w:left w:val="none" w:sz="0" w:space="0" w:color="auto"/>
            <w:bottom w:val="none" w:sz="0" w:space="0" w:color="auto"/>
            <w:right w:val="none" w:sz="0" w:space="0" w:color="auto"/>
          </w:divBdr>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img.mdpi.org/data/contributor-role-instruction.pdf" TargetMode="External"/><Relationship Id="rId38"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lma\Downloads\drone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esktop\Copy%20of%20comp.%20effe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Output power VS Input</a:t>
            </a:r>
            <a:r>
              <a:rPr lang="en-US" baseline="0"/>
              <a:t> voltage &amp; Effeciency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464251312938632"/>
          <c:y val="0.15927432989160867"/>
          <c:w val="0.71431910111585795"/>
          <c:h val="0.61998619072222116"/>
        </c:manualLayout>
      </c:layout>
      <c:scatterChart>
        <c:scatterStyle val="smoothMarker"/>
        <c:varyColors val="0"/>
        <c:ser>
          <c:idx val="0"/>
          <c:order val="0"/>
          <c:tx>
            <c:v>Output power VS. Effeciency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Sheet1!$G$5:$G$11</c:f>
              <c:numCache>
                <c:formatCode>General</c:formatCode>
                <c:ptCount val="7"/>
                <c:pt idx="0">
                  <c:v>1.92</c:v>
                </c:pt>
                <c:pt idx="1">
                  <c:v>7.04</c:v>
                </c:pt>
                <c:pt idx="2">
                  <c:v>15.36</c:v>
                </c:pt>
                <c:pt idx="3">
                  <c:v>26.66</c:v>
                </c:pt>
                <c:pt idx="4">
                  <c:v>40.28</c:v>
                </c:pt>
                <c:pt idx="5">
                  <c:v>56.7</c:v>
                </c:pt>
                <c:pt idx="6">
                  <c:v>75.600000000000009</c:v>
                </c:pt>
              </c:numCache>
            </c:numRef>
          </c:xVal>
          <c:yVal>
            <c:numRef>
              <c:f>Sheet1!$H$5:$H$11</c:f>
              <c:numCache>
                <c:formatCode>0.00%</c:formatCode>
                <c:ptCount val="7"/>
                <c:pt idx="0">
                  <c:v>0.72727272727272718</c:v>
                </c:pt>
                <c:pt idx="1">
                  <c:v>0.70399999999999996</c:v>
                </c:pt>
                <c:pt idx="2">
                  <c:v>0.70329670329670324</c:v>
                </c:pt>
                <c:pt idx="3">
                  <c:v>0.70231822971548996</c:v>
                </c:pt>
                <c:pt idx="4">
                  <c:v>0.69090909090909092</c:v>
                </c:pt>
                <c:pt idx="5">
                  <c:v>0.68329718004338391</c:v>
                </c:pt>
                <c:pt idx="6">
                  <c:v>0.6745783885071831</c:v>
                </c:pt>
              </c:numCache>
            </c:numRef>
          </c:yVal>
          <c:smooth val="1"/>
          <c:extLst>
            <c:ext xmlns:c16="http://schemas.microsoft.com/office/drawing/2014/chart" uri="{C3380CC4-5D6E-409C-BE32-E72D297353CC}">
              <c16:uniqueId val="{00000000-52B0-4FF0-ACB0-2654868022CF}"/>
            </c:ext>
          </c:extLst>
        </c:ser>
        <c:dLbls>
          <c:showLegendKey val="0"/>
          <c:showVal val="0"/>
          <c:showCatName val="0"/>
          <c:showSerName val="0"/>
          <c:showPercent val="0"/>
          <c:showBubbleSize val="0"/>
        </c:dLbls>
        <c:axId val="2048902736"/>
        <c:axId val="2048908016"/>
      </c:scatterChart>
      <c:scatterChart>
        <c:scatterStyle val="smoothMarker"/>
        <c:varyColors val="0"/>
        <c:ser>
          <c:idx val="1"/>
          <c:order val="1"/>
          <c:tx>
            <c:v>Output power VS. Input Voltage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Sheet1!$G$5:$G$11</c:f>
              <c:numCache>
                <c:formatCode>General</c:formatCode>
                <c:ptCount val="7"/>
                <c:pt idx="0">
                  <c:v>1.92</c:v>
                </c:pt>
                <c:pt idx="1">
                  <c:v>7.04</c:v>
                </c:pt>
                <c:pt idx="2">
                  <c:v>15.36</c:v>
                </c:pt>
                <c:pt idx="3">
                  <c:v>26.66</c:v>
                </c:pt>
                <c:pt idx="4">
                  <c:v>40.28</c:v>
                </c:pt>
                <c:pt idx="5">
                  <c:v>56.7</c:v>
                </c:pt>
                <c:pt idx="6">
                  <c:v>75.600000000000009</c:v>
                </c:pt>
              </c:numCache>
            </c:numRef>
          </c:xVal>
          <c:yVal>
            <c:numRef>
              <c:f>Sheet1!$B$5:$B$11</c:f>
              <c:numCache>
                <c:formatCode>General</c:formatCode>
                <c:ptCount val="7"/>
                <c:pt idx="0">
                  <c:v>10</c:v>
                </c:pt>
                <c:pt idx="1">
                  <c:v>20</c:v>
                </c:pt>
                <c:pt idx="2">
                  <c:v>30</c:v>
                </c:pt>
                <c:pt idx="3">
                  <c:v>40</c:v>
                </c:pt>
                <c:pt idx="4">
                  <c:v>50</c:v>
                </c:pt>
                <c:pt idx="5">
                  <c:v>60</c:v>
                </c:pt>
                <c:pt idx="6">
                  <c:v>70</c:v>
                </c:pt>
              </c:numCache>
            </c:numRef>
          </c:yVal>
          <c:smooth val="1"/>
          <c:extLst>
            <c:ext xmlns:c16="http://schemas.microsoft.com/office/drawing/2014/chart" uri="{C3380CC4-5D6E-409C-BE32-E72D297353CC}">
              <c16:uniqueId val="{00000001-52B0-4FF0-ACB0-2654868022CF}"/>
            </c:ext>
          </c:extLst>
        </c:ser>
        <c:dLbls>
          <c:showLegendKey val="0"/>
          <c:showVal val="0"/>
          <c:showCatName val="0"/>
          <c:showSerName val="0"/>
          <c:showPercent val="0"/>
          <c:showBubbleSize val="0"/>
        </c:dLbls>
        <c:axId val="219805024"/>
        <c:axId val="219800704"/>
      </c:scatterChart>
      <c:valAx>
        <c:axId val="2048902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a:t>
                </a:r>
              </a:p>
            </c:rich>
          </c:tx>
          <c:layout>
            <c:manualLayout>
              <c:xMode val="edge"/>
              <c:yMode val="edge"/>
              <c:x val="0.45837569197740913"/>
              <c:y val="0.85740872486670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08016"/>
        <c:crosses val="autoZero"/>
        <c:crossBetween val="midCat"/>
      </c:valAx>
      <c:valAx>
        <c:axId val="2048908016"/>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Ƞ</a:t>
                </a:r>
              </a:p>
            </c:rich>
          </c:tx>
          <c:layout>
            <c:manualLayout>
              <c:xMode val="edge"/>
              <c:yMode val="edge"/>
              <c:x val="7.2203746464788027E-3"/>
              <c:y val="0.4461459733331500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902736"/>
        <c:crosses val="autoZero"/>
        <c:crossBetween val="midCat"/>
      </c:valAx>
      <c:valAx>
        <c:axId val="21980070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Input 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9805024"/>
        <c:crosses val="max"/>
        <c:crossBetween val="midCat"/>
      </c:valAx>
      <c:valAx>
        <c:axId val="219805024"/>
        <c:scaling>
          <c:orientation val="minMax"/>
        </c:scaling>
        <c:delete val="1"/>
        <c:axPos val="b"/>
        <c:numFmt formatCode="General" sourceLinked="1"/>
        <c:majorTickMark val="out"/>
        <c:minorTickMark val="none"/>
        <c:tickLblPos val="nextTo"/>
        <c:crossAx val="219800704"/>
        <c:crosses val="autoZero"/>
        <c:crossBetween val="midCat"/>
      </c:valAx>
      <c:spPr>
        <a:noFill/>
        <a:ln>
          <a:noFill/>
        </a:ln>
        <a:effectLst/>
      </c:spPr>
    </c:plotArea>
    <c:legend>
      <c:legendPos val="r"/>
      <c:layout>
        <c:manualLayout>
          <c:xMode val="edge"/>
          <c:yMode val="edge"/>
          <c:x val="0.60425369736086643"/>
          <c:y val="0.86198397799171711"/>
          <c:w val="0.39301325549385518"/>
          <c:h val="0.135271411143180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22F975008644D5BB83DDE1AF64D5E49"/>
        <w:category>
          <w:name w:val="General"/>
          <w:gallery w:val="placeholder"/>
        </w:category>
        <w:types>
          <w:type w:val="bbPlcHdr"/>
        </w:types>
        <w:behaviors>
          <w:behavior w:val="content"/>
        </w:behaviors>
        <w:guid w:val="{408FC1BF-52AE-490C-82CC-022EE52CB9AF}"/>
      </w:docPartPr>
      <w:docPartBody>
        <w:p w:rsidR="00D35945" w:rsidRDefault="000D190A">
          <w:pPr>
            <w:pStyle w:val="C22F975008644D5BB83DDE1AF64D5E49"/>
          </w:pPr>
          <w:r w:rsidRPr="00AB401D">
            <w:rPr>
              <w:rStyle w:val="PlaceholderText"/>
            </w:rPr>
            <w:t>Click or tap here to enter text.</w:t>
          </w:r>
        </w:p>
      </w:docPartBody>
    </w:docPart>
    <w:docPart>
      <w:docPartPr>
        <w:name w:val="B11CF586DD0A4028BCE0AABBCAF7E075"/>
        <w:category>
          <w:name w:val="General"/>
          <w:gallery w:val="placeholder"/>
        </w:category>
        <w:types>
          <w:type w:val="bbPlcHdr"/>
        </w:types>
        <w:behaviors>
          <w:behavior w:val="content"/>
        </w:behaviors>
        <w:guid w:val="{A83E1D9E-B42D-49B8-9D38-3C01DCEB5BC2}"/>
      </w:docPartPr>
      <w:docPartBody>
        <w:p w:rsidR="00D35945" w:rsidRDefault="000D190A">
          <w:pPr>
            <w:pStyle w:val="B11CF586DD0A4028BCE0AABBCAF7E075"/>
          </w:pPr>
          <w:r w:rsidRPr="00AB401D">
            <w:rPr>
              <w:rStyle w:val="PlaceholderText"/>
            </w:rPr>
            <w:t>Click or tap here to enter text.</w:t>
          </w:r>
        </w:p>
      </w:docPartBody>
    </w:docPart>
    <w:docPart>
      <w:docPartPr>
        <w:name w:val="D97DC2B6F5B34A0C8529E4BCE32BA986"/>
        <w:category>
          <w:name w:val="General"/>
          <w:gallery w:val="placeholder"/>
        </w:category>
        <w:types>
          <w:type w:val="bbPlcHdr"/>
        </w:types>
        <w:behaviors>
          <w:behavior w:val="content"/>
        </w:behaviors>
        <w:guid w:val="{42EF3330-6DE3-481C-B19A-0E7DADE718D7}"/>
      </w:docPartPr>
      <w:docPartBody>
        <w:p w:rsidR="00D35945" w:rsidRDefault="000D190A">
          <w:pPr>
            <w:pStyle w:val="D97DC2B6F5B34A0C8529E4BCE32BA986"/>
          </w:pPr>
          <w:r w:rsidRPr="00AB401D">
            <w:rPr>
              <w:rStyle w:val="PlaceholderText"/>
            </w:rPr>
            <w:t>Click or tap here to enter text.</w:t>
          </w:r>
        </w:p>
      </w:docPartBody>
    </w:docPart>
    <w:docPart>
      <w:docPartPr>
        <w:name w:val="5F584AD870064CF19C3EC0E429188F66"/>
        <w:category>
          <w:name w:val="General"/>
          <w:gallery w:val="placeholder"/>
        </w:category>
        <w:types>
          <w:type w:val="bbPlcHdr"/>
        </w:types>
        <w:behaviors>
          <w:behavior w:val="content"/>
        </w:behaviors>
        <w:guid w:val="{51DD56B7-C1A2-43D4-B64C-29D0C2404FD8}"/>
      </w:docPartPr>
      <w:docPartBody>
        <w:p w:rsidR="00D35945" w:rsidRDefault="000D190A">
          <w:pPr>
            <w:pStyle w:val="5F584AD870064CF19C3EC0E429188F66"/>
          </w:pPr>
          <w:r w:rsidRPr="00AB401D">
            <w:rPr>
              <w:rStyle w:val="PlaceholderText"/>
            </w:rPr>
            <w:t>Click or tap here to enter text.</w:t>
          </w:r>
        </w:p>
      </w:docPartBody>
    </w:docPart>
    <w:docPart>
      <w:docPartPr>
        <w:name w:val="7D94DD11F08F4D70A77BBC487DC6E325"/>
        <w:category>
          <w:name w:val="General"/>
          <w:gallery w:val="placeholder"/>
        </w:category>
        <w:types>
          <w:type w:val="bbPlcHdr"/>
        </w:types>
        <w:behaviors>
          <w:behavior w:val="content"/>
        </w:behaviors>
        <w:guid w:val="{7FA7BE12-0745-494D-972E-E056AD177934}"/>
      </w:docPartPr>
      <w:docPartBody>
        <w:p w:rsidR="00D35945" w:rsidRDefault="000D190A">
          <w:pPr>
            <w:pStyle w:val="7D94DD11F08F4D70A77BBC487DC6E325"/>
          </w:pPr>
          <w:r w:rsidRPr="00AB401D">
            <w:rPr>
              <w:rStyle w:val="PlaceholderText"/>
            </w:rPr>
            <w:t>Click or tap here to enter text.</w:t>
          </w:r>
        </w:p>
      </w:docPartBody>
    </w:docPart>
    <w:docPart>
      <w:docPartPr>
        <w:name w:val="0024E5BD478846F4A506B67C868A8D56"/>
        <w:category>
          <w:name w:val="General"/>
          <w:gallery w:val="placeholder"/>
        </w:category>
        <w:types>
          <w:type w:val="bbPlcHdr"/>
        </w:types>
        <w:behaviors>
          <w:behavior w:val="content"/>
        </w:behaviors>
        <w:guid w:val="{91A51EF1-5877-4483-90BC-57FE9CA9FF34}"/>
      </w:docPartPr>
      <w:docPartBody>
        <w:p w:rsidR="00D35945" w:rsidRDefault="000D190A">
          <w:pPr>
            <w:pStyle w:val="0024E5BD478846F4A506B67C868A8D56"/>
          </w:pPr>
          <w:r w:rsidRPr="00B2337D">
            <w:rPr>
              <w:rStyle w:val="PlaceholderText"/>
            </w:rPr>
            <w:t>Click or tap here to enter text.</w:t>
          </w:r>
        </w:p>
      </w:docPartBody>
    </w:docPart>
    <w:docPart>
      <w:docPartPr>
        <w:name w:val="2CC8FFC4D3244B6A97F4F52BCE3B2A48"/>
        <w:category>
          <w:name w:val="General"/>
          <w:gallery w:val="placeholder"/>
        </w:category>
        <w:types>
          <w:type w:val="bbPlcHdr"/>
        </w:types>
        <w:behaviors>
          <w:behavior w:val="content"/>
        </w:behaviors>
        <w:guid w:val="{A7529940-5FC5-4258-88EC-AA21EEC4168C}"/>
      </w:docPartPr>
      <w:docPartBody>
        <w:p w:rsidR="00D35945" w:rsidRDefault="00AB2640" w:rsidP="00AB2640">
          <w:pPr>
            <w:pStyle w:val="2CC8FFC4D3244B6A97F4F52BCE3B2A48"/>
          </w:pPr>
          <w:r w:rsidRPr="00B9250E">
            <w:rPr>
              <w:rStyle w:val="PlaceholderText"/>
            </w:rPr>
            <w:t>Click or tap here to enter text.</w:t>
          </w:r>
        </w:p>
      </w:docPartBody>
    </w:docPart>
    <w:docPart>
      <w:docPartPr>
        <w:name w:val="89A012A1C97C4C15B68468A418B74C6E"/>
        <w:category>
          <w:name w:val="General"/>
          <w:gallery w:val="placeholder"/>
        </w:category>
        <w:types>
          <w:type w:val="bbPlcHdr"/>
        </w:types>
        <w:behaviors>
          <w:behavior w:val="content"/>
        </w:behaviors>
        <w:guid w:val="{2BCC53D3-6301-466C-A249-D20441AAC6E0}"/>
      </w:docPartPr>
      <w:docPartBody>
        <w:p w:rsidR="00D35945" w:rsidRDefault="00AB2640" w:rsidP="00AB2640">
          <w:pPr>
            <w:pStyle w:val="89A012A1C97C4C15B68468A418B74C6E"/>
          </w:pPr>
          <w:r w:rsidRPr="00AB401D">
            <w:rPr>
              <w:rStyle w:val="PlaceholderText"/>
            </w:rPr>
            <w:t>Click or tap here to enter text.</w:t>
          </w:r>
        </w:p>
      </w:docPartBody>
    </w:docPart>
    <w:docPart>
      <w:docPartPr>
        <w:name w:val="A73518892FE943259D6D79F6B596AA78"/>
        <w:category>
          <w:name w:val="General"/>
          <w:gallery w:val="placeholder"/>
        </w:category>
        <w:types>
          <w:type w:val="bbPlcHdr"/>
        </w:types>
        <w:behaviors>
          <w:behavior w:val="content"/>
        </w:behaviors>
        <w:guid w:val="{7C0022A7-D1F7-4BD1-820F-14799C9C46B8}"/>
      </w:docPartPr>
      <w:docPartBody>
        <w:p w:rsidR="00D35945" w:rsidRDefault="00AB2640" w:rsidP="00AB2640">
          <w:pPr>
            <w:pStyle w:val="A73518892FE943259D6D79F6B596AA78"/>
          </w:pPr>
          <w:r w:rsidRPr="6A610638">
            <w:rPr>
              <w:rStyle w:val="PlaceholderText"/>
            </w:rPr>
            <w:t>Click here to enter text.</w:t>
          </w:r>
        </w:p>
      </w:docPartBody>
    </w:docPart>
    <w:docPart>
      <w:docPartPr>
        <w:name w:val="D7D978F602A24B3788F820A7783FC633"/>
        <w:category>
          <w:name w:val="General"/>
          <w:gallery w:val="placeholder"/>
        </w:category>
        <w:types>
          <w:type w:val="bbPlcHdr"/>
        </w:types>
        <w:behaviors>
          <w:behavior w:val="content"/>
        </w:behaviors>
        <w:guid w:val="{D2CE1567-A4A0-4E3E-9505-53E9B6ADE1C2}"/>
      </w:docPartPr>
      <w:docPartBody>
        <w:p w:rsidR="00D35945" w:rsidRDefault="00AB2640" w:rsidP="00AB2640">
          <w:pPr>
            <w:pStyle w:val="D7D978F602A24B3788F820A7783FC633"/>
          </w:pPr>
          <w:r w:rsidRPr="00B9250E">
            <w:rPr>
              <w:rStyle w:val="PlaceholderText"/>
            </w:rPr>
            <w:t>Click or tap here to enter text.</w:t>
          </w:r>
        </w:p>
      </w:docPartBody>
    </w:docPart>
    <w:docPart>
      <w:docPartPr>
        <w:name w:val="BA20B03B853F4695815D92D2B659E5A8"/>
        <w:category>
          <w:name w:val="General"/>
          <w:gallery w:val="placeholder"/>
        </w:category>
        <w:types>
          <w:type w:val="bbPlcHdr"/>
        </w:types>
        <w:behaviors>
          <w:behavior w:val="content"/>
        </w:behaviors>
        <w:guid w:val="{5454594F-3E5F-472B-9499-49F6972B686A}"/>
      </w:docPartPr>
      <w:docPartBody>
        <w:p w:rsidR="00D35945" w:rsidRDefault="00AB2640" w:rsidP="00AB2640">
          <w:pPr>
            <w:pStyle w:val="BA20B03B853F4695815D92D2B659E5A8"/>
          </w:pPr>
          <w:r w:rsidRPr="6A610638">
            <w:rPr>
              <w:rStyle w:val="PlaceholderText"/>
            </w:rPr>
            <w:t>Click here to enter text.</w:t>
          </w:r>
        </w:p>
      </w:docPartBody>
    </w:docPart>
    <w:docPart>
      <w:docPartPr>
        <w:name w:val="E9478D2738484BC894F05CFC1CEC88D8"/>
        <w:category>
          <w:name w:val="General"/>
          <w:gallery w:val="placeholder"/>
        </w:category>
        <w:types>
          <w:type w:val="bbPlcHdr"/>
        </w:types>
        <w:behaviors>
          <w:behavior w:val="content"/>
        </w:behaviors>
        <w:guid w:val="{F8B015C1-368C-48B3-AD44-33829029DE2C}"/>
      </w:docPartPr>
      <w:docPartBody>
        <w:p w:rsidR="00D35945" w:rsidRDefault="00AB2640" w:rsidP="00AB2640">
          <w:pPr>
            <w:pStyle w:val="E9478D2738484BC894F05CFC1CEC88D8"/>
          </w:pPr>
          <w:r w:rsidRPr="00B2337D">
            <w:rPr>
              <w:rStyle w:val="PlaceholderText"/>
            </w:rPr>
            <w:t>Click or tap here to enter text.</w:t>
          </w:r>
        </w:p>
      </w:docPartBody>
    </w:docPart>
    <w:docPart>
      <w:docPartPr>
        <w:name w:val="9924E6D997FE4D7795B962DA2063A56C"/>
        <w:category>
          <w:name w:val="General"/>
          <w:gallery w:val="placeholder"/>
        </w:category>
        <w:types>
          <w:type w:val="bbPlcHdr"/>
        </w:types>
        <w:behaviors>
          <w:behavior w:val="content"/>
        </w:behaviors>
        <w:guid w:val="{0E2B8236-42CE-4E47-AC05-73C14A48D9C6}"/>
      </w:docPartPr>
      <w:docPartBody>
        <w:p w:rsidR="00D35945" w:rsidRDefault="00AB2640" w:rsidP="00AB2640">
          <w:pPr>
            <w:pStyle w:val="9924E6D997FE4D7795B962DA2063A56C"/>
          </w:pPr>
          <w:r w:rsidRPr="6A610638">
            <w:rPr>
              <w:rStyle w:val="PlaceholderText"/>
            </w:rPr>
            <w:t>Click here to enter text.</w:t>
          </w:r>
        </w:p>
      </w:docPartBody>
    </w:docPart>
    <w:docPart>
      <w:docPartPr>
        <w:name w:val="44915FCF6F524988A50A1FB77F8A87F4"/>
        <w:category>
          <w:name w:val="General"/>
          <w:gallery w:val="placeholder"/>
        </w:category>
        <w:types>
          <w:type w:val="bbPlcHdr"/>
        </w:types>
        <w:behaviors>
          <w:behavior w:val="content"/>
        </w:behaviors>
        <w:guid w:val="{8A11DA7F-03FF-4B0B-881E-A7677FC62A18}"/>
      </w:docPartPr>
      <w:docPartBody>
        <w:p w:rsidR="00D35945" w:rsidRDefault="00AB2640" w:rsidP="00AB2640">
          <w:pPr>
            <w:pStyle w:val="44915FCF6F524988A50A1FB77F8A87F4"/>
          </w:pPr>
          <w:r w:rsidRPr="00B9250E">
            <w:rPr>
              <w:rStyle w:val="PlaceholderText"/>
            </w:rPr>
            <w:t>Click or tap here to enter text.</w:t>
          </w:r>
        </w:p>
      </w:docPartBody>
    </w:docPart>
    <w:docPart>
      <w:docPartPr>
        <w:name w:val="74FABD5743694628909AB13774192C5C"/>
        <w:category>
          <w:name w:val="General"/>
          <w:gallery w:val="placeholder"/>
        </w:category>
        <w:types>
          <w:type w:val="bbPlcHdr"/>
        </w:types>
        <w:behaviors>
          <w:behavior w:val="content"/>
        </w:behaviors>
        <w:guid w:val="{38D0257E-6BD3-4A1D-867D-BFD440804BD0}"/>
      </w:docPartPr>
      <w:docPartBody>
        <w:p w:rsidR="00D35945" w:rsidRDefault="00AB2640" w:rsidP="00AB2640">
          <w:pPr>
            <w:pStyle w:val="74FABD5743694628909AB13774192C5C"/>
          </w:pPr>
          <w:r w:rsidRPr="00AB401D">
            <w:rPr>
              <w:rStyle w:val="PlaceholderText"/>
            </w:rPr>
            <w:t>Click or tap here to enter text.</w:t>
          </w:r>
        </w:p>
      </w:docPartBody>
    </w:docPart>
    <w:docPart>
      <w:docPartPr>
        <w:name w:val="F7310EDBA3134DA0B18407EBC230320E"/>
        <w:category>
          <w:name w:val="General"/>
          <w:gallery w:val="placeholder"/>
        </w:category>
        <w:types>
          <w:type w:val="bbPlcHdr"/>
        </w:types>
        <w:behaviors>
          <w:behavior w:val="content"/>
        </w:behaviors>
        <w:guid w:val="{BD43CDB5-DEE9-4370-B227-53698718D9EF}"/>
      </w:docPartPr>
      <w:docPartBody>
        <w:p w:rsidR="00D35945" w:rsidRDefault="00AB2640" w:rsidP="00AB2640">
          <w:pPr>
            <w:pStyle w:val="F7310EDBA3134DA0B18407EBC230320E"/>
          </w:pPr>
          <w:r w:rsidRPr="00AB401D">
            <w:rPr>
              <w:rStyle w:val="PlaceholderText"/>
            </w:rPr>
            <w:t>Click or tap here to enter text.</w:t>
          </w:r>
        </w:p>
      </w:docPartBody>
    </w:docPart>
    <w:docPart>
      <w:docPartPr>
        <w:name w:val="8F97AD5E4AD7464E88007C37563C3754"/>
        <w:category>
          <w:name w:val="General"/>
          <w:gallery w:val="placeholder"/>
        </w:category>
        <w:types>
          <w:type w:val="bbPlcHdr"/>
        </w:types>
        <w:behaviors>
          <w:behavior w:val="content"/>
        </w:behaviors>
        <w:guid w:val="{2B5B8F43-D71B-4D54-A554-34B23A1C9303}"/>
      </w:docPartPr>
      <w:docPartBody>
        <w:p w:rsidR="00D35945" w:rsidRDefault="00AB2640" w:rsidP="00AB2640">
          <w:pPr>
            <w:pStyle w:val="8F97AD5E4AD7464E88007C37563C3754"/>
          </w:pPr>
          <w:r w:rsidRPr="00B9250E">
            <w:rPr>
              <w:rStyle w:val="PlaceholderText"/>
            </w:rPr>
            <w:t>Click or tap here to enter text.</w:t>
          </w:r>
        </w:p>
      </w:docPartBody>
    </w:docPart>
    <w:docPart>
      <w:docPartPr>
        <w:name w:val="7695892B059E4CC78C86ED18C7DD4437"/>
        <w:category>
          <w:name w:val="General"/>
          <w:gallery w:val="placeholder"/>
        </w:category>
        <w:types>
          <w:type w:val="bbPlcHdr"/>
        </w:types>
        <w:behaviors>
          <w:behavior w:val="content"/>
        </w:behaviors>
        <w:guid w:val="{478B98D5-9635-4E63-AF1A-22875D326249}"/>
      </w:docPartPr>
      <w:docPartBody>
        <w:p w:rsidR="00D35945" w:rsidRDefault="00AB2640" w:rsidP="00AB2640">
          <w:pPr>
            <w:pStyle w:val="7695892B059E4CC78C86ED18C7DD4437"/>
          </w:pPr>
          <w:r w:rsidRPr="00AB401D">
            <w:rPr>
              <w:rStyle w:val="PlaceholderText"/>
            </w:rPr>
            <w:t>Click or tap here to enter text.</w:t>
          </w:r>
        </w:p>
      </w:docPartBody>
    </w:docPart>
    <w:docPart>
      <w:docPartPr>
        <w:name w:val="E812195CAB0F49B0A2DC71BDEE479360"/>
        <w:category>
          <w:name w:val="General"/>
          <w:gallery w:val="placeholder"/>
        </w:category>
        <w:types>
          <w:type w:val="bbPlcHdr"/>
        </w:types>
        <w:behaviors>
          <w:behavior w:val="content"/>
        </w:behaviors>
        <w:guid w:val="{6F38FA8B-A799-490B-8BF0-41BA623A0F96}"/>
      </w:docPartPr>
      <w:docPartBody>
        <w:p w:rsidR="00D35945" w:rsidRDefault="00AB2640" w:rsidP="00AB2640">
          <w:pPr>
            <w:pStyle w:val="E812195CAB0F49B0A2DC71BDEE479360"/>
          </w:pPr>
          <w:r w:rsidRPr="00AB401D">
            <w:rPr>
              <w:rStyle w:val="PlaceholderText"/>
            </w:rPr>
            <w:t>Click or tap here to enter text.</w:t>
          </w:r>
        </w:p>
      </w:docPartBody>
    </w:docPart>
    <w:docPart>
      <w:docPartPr>
        <w:name w:val="E8E12CECFE9E4782B2AE2000D098A560"/>
        <w:category>
          <w:name w:val="General"/>
          <w:gallery w:val="placeholder"/>
        </w:category>
        <w:types>
          <w:type w:val="bbPlcHdr"/>
        </w:types>
        <w:behaviors>
          <w:behavior w:val="content"/>
        </w:behaviors>
        <w:guid w:val="{5C7D4001-1541-45E2-9F7A-80C4A1A72307}"/>
      </w:docPartPr>
      <w:docPartBody>
        <w:p w:rsidR="00D35945" w:rsidRDefault="00AB2640" w:rsidP="00AB2640">
          <w:pPr>
            <w:pStyle w:val="E8E12CECFE9E4782B2AE2000D098A560"/>
          </w:pPr>
          <w:r w:rsidRPr="00B9250E">
            <w:rPr>
              <w:rStyle w:val="PlaceholderText"/>
            </w:rPr>
            <w:t>Click or tap here to enter text.</w:t>
          </w:r>
        </w:p>
      </w:docPartBody>
    </w:docPart>
    <w:docPart>
      <w:docPartPr>
        <w:name w:val="D353D5B3CB134591B988F837C70EC1B9"/>
        <w:category>
          <w:name w:val="General"/>
          <w:gallery w:val="placeholder"/>
        </w:category>
        <w:types>
          <w:type w:val="bbPlcHdr"/>
        </w:types>
        <w:behaviors>
          <w:behavior w:val="content"/>
        </w:behaviors>
        <w:guid w:val="{0EF8B2F7-94E3-441A-AD1B-2034630CB13F}"/>
      </w:docPartPr>
      <w:docPartBody>
        <w:p w:rsidR="00D35945" w:rsidRDefault="00AB2640" w:rsidP="00AB2640">
          <w:pPr>
            <w:pStyle w:val="D353D5B3CB134591B988F837C70EC1B9"/>
          </w:pPr>
          <w:r w:rsidRPr="00B9250E">
            <w:rPr>
              <w:rStyle w:val="PlaceholderText"/>
            </w:rPr>
            <w:t>Click or tap here to enter text.</w:t>
          </w:r>
        </w:p>
      </w:docPartBody>
    </w:docPart>
    <w:docPart>
      <w:docPartPr>
        <w:name w:val="4B8C9C2752FF4CF883AB6F6E91AE46ED"/>
        <w:category>
          <w:name w:val="General"/>
          <w:gallery w:val="placeholder"/>
        </w:category>
        <w:types>
          <w:type w:val="bbPlcHdr"/>
        </w:types>
        <w:behaviors>
          <w:behavior w:val="content"/>
        </w:behaviors>
        <w:guid w:val="{6E7465C8-A753-4C1D-9F2C-59CEAA604840}"/>
      </w:docPartPr>
      <w:docPartBody>
        <w:p w:rsidR="00D35945" w:rsidRDefault="00AB2640" w:rsidP="00AB2640">
          <w:pPr>
            <w:pStyle w:val="4B8C9C2752FF4CF883AB6F6E91AE46ED"/>
          </w:pPr>
          <w:r w:rsidRPr="00AB401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ordia New">
    <w:panose1 w:val="020B03040202020202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90A"/>
    <w:rsid w:val="00013163"/>
    <w:rsid w:val="000375A7"/>
    <w:rsid w:val="00047495"/>
    <w:rsid w:val="000A43E1"/>
    <w:rsid w:val="000D190A"/>
    <w:rsid w:val="00103093"/>
    <w:rsid w:val="00110798"/>
    <w:rsid w:val="002060E7"/>
    <w:rsid w:val="00285D97"/>
    <w:rsid w:val="00340E7D"/>
    <w:rsid w:val="003A36A9"/>
    <w:rsid w:val="004723C9"/>
    <w:rsid w:val="004C51D4"/>
    <w:rsid w:val="004F653F"/>
    <w:rsid w:val="00682E5A"/>
    <w:rsid w:val="006A295D"/>
    <w:rsid w:val="006C1E33"/>
    <w:rsid w:val="006E6744"/>
    <w:rsid w:val="007D25D5"/>
    <w:rsid w:val="00A02BCE"/>
    <w:rsid w:val="00AB2640"/>
    <w:rsid w:val="00AF6C03"/>
    <w:rsid w:val="00B22811"/>
    <w:rsid w:val="00B231D5"/>
    <w:rsid w:val="00B3482C"/>
    <w:rsid w:val="00C16858"/>
    <w:rsid w:val="00D12359"/>
    <w:rsid w:val="00D35945"/>
    <w:rsid w:val="00DF779D"/>
    <w:rsid w:val="00F72F6B"/>
    <w:rsid w:val="00FA2F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435B06B"/>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2640"/>
    <w:rPr>
      <w:color w:val="808080"/>
    </w:rPr>
  </w:style>
  <w:style w:type="paragraph" w:customStyle="1" w:styleId="C22F975008644D5BB83DDE1AF64D5E49">
    <w:name w:val="C22F975008644D5BB83DDE1AF64D5E49"/>
  </w:style>
  <w:style w:type="paragraph" w:customStyle="1" w:styleId="B11CF586DD0A4028BCE0AABBCAF7E075">
    <w:name w:val="B11CF586DD0A4028BCE0AABBCAF7E075"/>
  </w:style>
  <w:style w:type="paragraph" w:customStyle="1" w:styleId="D97DC2B6F5B34A0C8529E4BCE32BA986">
    <w:name w:val="D97DC2B6F5B34A0C8529E4BCE32BA986"/>
  </w:style>
  <w:style w:type="paragraph" w:customStyle="1" w:styleId="5F584AD870064CF19C3EC0E429188F66">
    <w:name w:val="5F584AD870064CF19C3EC0E429188F66"/>
  </w:style>
  <w:style w:type="paragraph" w:customStyle="1" w:styleId="7D94DD11F08F4D70A77BBC487DC6E325">
    <w:name w:val="7D94DD11F08F4D70A77BBC487DC6E325"/>
  </w:style>
  <w:style w:type="paragraph" w:customStyle="1" w:styleId="0024E5BD478846F4A506B67C868A8D56">
    <w:name w:val="0024E5BD478846F4A506B67C868A8D56"/>
  </w:style>
  <w:style w:type="paragraph" w:customStyle="1" w:styleId="2CC8FFC4D3244B6A97F4F52BCE3B2A48">
    <w:name w:val="2CC8FFC4D3244B6A97F4F52BCE3B2A48"/>
    <w:rsid w:val="00AB2640"/>
  </w:style>
  <w:style w:type="paragraph" w:customStyle="1" w:styleId="89A012A1C97C4C15B68468A418B74C6E">
    <w:name w:val="89A012A1C97C4C15B68468A418B74C6E"/>
    <w:rsid w:val="00AB2640"/>
  </w:style>
  <w:style w:type="paragraph" w:customStyle="1" w:styleId="A73518892FE943259D6D79F6B596AA78">
    <w:name w:val="A73518892FE943259D6D79F6B596AA78"/>
    <w:rsid w:val="00AB2640"/>
  </w:style>
  <w:style w:type="paragraph" w:customStyle="1" w:styleId="D7D978F602A24B3788F820A7783FC633">
    <w:name w:val="D7D978F602A24B3788F820A7783FC633"/>
    <w:rsid w:val="00AB2640"/>
  </w:style>
  <w:style w:type="paragraph" w:customStyle="1" w:styleId="BA20B03B853F4695815D92D2B659E5A8">
    <w:name w:val="BA20B03B853F4695815D92D2B659E5A8"/>
    <w:rsid w:val="00AB2640"/>
  </w:style>
  <w:style w:type="paragraph" w:customStyle="1" w:styleId="E9478D2738484BC894F05CFC1CEC88D8">
    <w:name w:val="E9478D2738484BC894F05CFC1CEC88D8"/>
    <w:rsid w:val="00AB2640"/>
  </w:style>
  <w:style w:type="paragraph" w:customStyle="1" w:styleId="9924E6D997FE4D7795B962DA2063A56C">
    <w:name w:val="9924E6D997FE4D7795B962DA2063A56C"/>
    <w:rsid w:val="00AB2640"/>
  </w:style>
  <w:style w:type="paragraph" w:customStyle="1" w:styleId="44915FCF6F524988A50A1FB77F8A87F4">
    <w:name w:val="44915FCF6F524988A50A1FB77F8A87F4"/>
    <w:rsid w:val="00AB2640"/>
  </w:style>
  <w:style w:type="paragraph" w:customStyle="1" w:styleId="74FABD5743694628909AB13774192C5C">
    <w:name w:val="74FABD5743694628909AB13774192C5C"/>
    <w:rsid w:val="00AB2640"/>
  </w:style>
  <w:style w:type="paragraph" w:customStyle="1" w:styleId="F7310EDBA3134DA0B18407EBC230320E">
    <w:name w:val="F7310EDBA3134DA0B18407EBC230320E"/>
    <w:rsid w:val="00AB2640"/>
  </w:style>
  <w:style w:type="paragraph" w:customStyle="1" w:styleId="8F97AD5E4AD7464E88007C37563C3754">
    <w:name w:val="8F97AD5E4AD7464E88007C37563C3754"/>
    <w:rsid w:val="00AB2640"/>
  </w:style>
  <w:style w:type="paragraph" w:customStyle="1" w:styleId="7695892B059E4CC78C86ED18C7DD4437">
    <w:name w:val="7695892B059E4CC78C86ED18C7DD4437"/>
    <w:rsid w:val="00AB2640"/>
  </w:style>
  <w:style w:type="paragraph" w:customStyle="1" w:styleId="E812195CAB0F49B0A2DC71BDEE479360">
    <w:name w:val="E812195CAB0F49B0A2DC71BDEE479360"/>
    <w:rsid w:val="00AB2640"/>
  </w:style>
  <w:style w:type="paragraph" w:customStyle="1" w:styleId="E8E12CECFE9E4782B2AE2000D098A560">
    <w:name w:val="E8E12CECFE9E4782B2AE2000D098A560"/>
    <w:rsid w:val="00AB2640"/>
  </w:style>
  <w:style w:type="paragraph" w:customStyle="1" w:styleId="D353D5B3CB134591B988F837C70EC1B9">
    <w:name w:val="D353D5B3CB134591B988F837C70EC1B9"/>
    <w:rsid w:val="00AB2640"/>
  </w:style>
  <w:style w:type="paragraph" w:customStyle="1" w:styleId="4B8C9C2752FF4CF883AB6F6E91AE46ED">
    <w:name w:val="4B8C9C2752FF4CF883AB6F6E91AE46ED"/>
    <w:rsid w:val="00AB26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a55a858-8dcc-455d-8789-9beb30014d9a">
      <Terms xmlns="http://schemas.microsoft.com/office/infopath/2007/PartnerControls"/>
    </lcf76f155ced4ddcb4097134ff3c332f>
    <TaxCatchAll xmlns="948d360b-353d-42ab-9fb6-a5a094fff31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FCFCD3B137B3747A9E2631EC2BA01D4" ma:contentTypeVersion="14" ma:contentTypeDescription="Create a new document." ma:contentTypeScope="" ma:versionID="dd01c79b85046eb2f8cd3007f1463937">
  <xsd:schema xmlns:xsd="http://www.w3.org/2001/XMLSchema" xmlns:xs="http://www.w3.org/2001/XMLSchema" xmlns:p="http://schemas.microsoft.com/office/2006/metadata/properties" xmlns:ns2="4a55a858-8dcc-455d-8789-9beb30014d9a" xmlns:ns3="948d360b-353d-42ab-9fb6-a5a094fff315" targetNamespace="http://schemas.microsoft.com/office/2006/metadata/properties" ma:root="true" ma:fieldsID="4db862f0dad143c3b1f2244bce4c8e7d" ns2:_="" ns3:_="">
    <xsd:import namespace="4a55a858-8dcc-455d-8789-9beb30014d9a"/>
    <xsd:import namespace="948d360b-353d-42ab-9fb6-a5a094fff315"/>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55a858-8dcc-455d-8789-9beb30014d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8d360b-353d-42ab-9fb6-a5a094fff31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efd0d0a8-dfca-46d0-8c37-bb0a25036dc0}" ma:internalName="TaxCatchAll" ma:showField="CatchAllData" ma:web="948d360b-353d-42ab-9fb6-a5a094fff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603D71-6E5D-4806-94F8-FC9FC712780A}">
  <ds:schemaRefs>
    <ds:schemaRef ds:uri="http://schemas.microsoft.com/office/2006/metadata/properties"/>
    <ds:schemaRef ds:uri="http://schemas.microsoft.com/office/infopath/2007/PartnerControls"/>
    <ds:schemaRef ds:uri="4a55a858-8dcc-455d-8789-9beb30014d9a"/>
    <ds:schemaRef ds:uri="948d360b-353d-42ab-9fb6-a5a094fff315"/>
  </ds:schemaRefs>
</ds:datastoreItem>
</file>

<file path=customXml/itemProps2.xml><?xml version="1.0" encoding="utf-8"?>
<ds:datastoreItem xmlns:ds="http://schemas.openxmlformats.org/officeDocument/2006/customXml" ds:itemID="{C8B1DF19-7F79-4C3B-A8D3-F91CA741CA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55a858-8dcc-455d-8789-9beb30014d9a"/>
    <ds:schemaRef ds:uri="948d360b-353d-42ab-9fb6-a5a094fff3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6EDA91-4723-4D23-982C-69FF5A0CCBF4}">
  <ds:schemaRefs>
    <ds:schemaRef ds:uri="http://schemas.openxmlformats.org/officeDocument/2006/bibliography"/>
  </ds:schemaRefs>
</ds:datastoreItem>
</file>

<file path=customXml/itemProps4.xml><?xml version="1.0" encoding="utf-8"?>
<ds:datastoreItem xmlns:ds="http://schemas.openxmlformats.org/officeDocument/2006/customXml" ds:itemID="{82BE27D5-B653-403D-B5B5-79C6E0F9F0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drones-template.dot</Template>
  <TotalTime>177</TotalTime>
  <Pages>1</Pages>
  <Words>9121</Words>
  <Characters>51990</Characters>
  <Application>Microsoft Office Word</Application>
  <DocSecurity>4</DocSecurity>
  <Lines>433</Lines>
  <Paragraphs>121</Paragraphs>
  <ScaleCrop>false</ScaleCrop>
  <Company/>
  <LinksUpToDate>false</LinksUpToDate>
  <CharactersWithSpaces>60990</CharactersWithSpaces>
  <SharedDoc>false</SharedDoc>
  <HLinks>
    <vt:vector size="6" baseType="variant">
      <vt:variant>
        <vt:i4>3997750</vt:i4>
      </vt:variant>
      <vt:variant>
        <vt:i4>129</vt:i4>
      </vt:variant>
      <vt:variant>
        <vt:i4>0</vt:i4>
      </vt:variant>
      <vt:variant>
        <vt:i4>5</vt:i4>
      </vt:variant>
      <vt:variant>
        <vt:lpwstr>https://img.mdpi.org/data/contributor-role-instruction.pdf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Ali Elmancy</dc:creator>
  <cp:keywords/>
  <dc:description/>
  <cp:lastModifiedBy>Omar Hakam Ahmad Mousa</cp:lastModifiedBy>
  <cp:revision>88</cp:revision>
  <dcterms:created xsi:type="dcterms:W3CDTF">2024-05-16T23:50:00Z</dcterms:created>
  <dcterms:modified xsi:type="dcterms:W3CDTF">2024-05-17T06:57:00Z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77f365e6-9a01-48ca-9ac2-17d517872f13</vt:lpwstr>
  </property>
  <property fmtid="{D5CDD505-2E9C-101B-9397-08002B2CF9AE}" pid="3" name="ContentTypeId">
    <vt:lpwstr>0x010100FFCFCD3B137B3747A9E2631EC2BA01D4</vt:lpwstr>
  </property>
  <property fmtid="{D5CDD505-2E9C-101B-9397-08002B2CF9AE}" pid="4" name="MediaServiceImageTags">
    <vt:lpwstr/>
  </property>
</Properties>
</file>